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ins w:id="0" w:author="Nikil Sharan Prabahar Balasubramanian" w:date="2024-11-02T18:35:00Z">
        <w:r>
          <w:rPr>
            <w:rFonts w:ascii="Times New Roman" w:eastAsia="Times New Roman" w:hAnsi="Times New Roman" w:cs="Times New Roman"/>
            <w:sz w:val="24"/>
            <w:szCs w:val="24"/>
          </w:rPr>
          <w:t>Nikil Sharan Prabahar Balasubramanian</w:t>
        </w:r>
      </w:ins>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ins w:id="1" w:author="Nikil Sharan Prabahar Balasubramanian" w:date="2024-11-02T18:36:00Z">
        <w:r>
          <w:rPr>
            <w:rFonts w:ascii="Times New Roman" w:eastAsia="Times New Roman" w:hAnsi="Times New Roman" w:cs="Times New Roman"/>
            <w:sz w:val="24"/>
            <w:szCs w:val="24"/>
          </w:rPr>
          <w:t>MS in Computer Science</w:t>
        </w:r>
      </w:ins>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ins w:id="2" w:author="Nikil Sharan Prabahar Balasubramanian" w:date="2024-11-02T18:36:00Z">
        <w:r>
          <w:rPr>
            <w:rFonts w:ascii="Times New Roman" w:eastAsia="Times New Roman" w:hAnsi="Times New Roman" w:cs="Times New Roman"/>
            <w:sz w:val="24"/>
            <w:szCs w:val="24"/>
          </w:rPr>
          <w:t>Computer Science</w:t>
        </w:r>
      </w:ins>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gramStart"/>
      <w:r>
        <w:rPr>
          <w:rFonts w:ascii="Times New Roman" w:eastAsia="Times New Roman" w:hAnsi="Times New Roman" w:cs="Times New Roman"/>
          <w:sz w:val="24"/>
          <w:szCs w:val="24"/>
        </w:rPr>
        <w:t>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roofErr w:type="gramEnd"/>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34D80E7E" w:rsidR="00F55F45" w:rsidRPr="00400FAF" w:rsidRDefault="00F55F45">
      <w:pPr>
        <w:spacing w:after="0" w:line="240" w:lineRule="auto"/>
        <w:jc w:val="right"/>
        <w:rPr>
          <w:rFonts w:ascii="Times New Roman" w:eastAsia="Times New Roman" w:hAnsi="Times New Roman" w:cs="Times New Roman"/>
          <w:sz w:val="24"/>
          <w:szCs w:val="24"/>
          <w:lang w:val="sv-SE"/>
        </w:rPr>
      </w:pP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rsidP="00400FAF">
      <w:pPr>
        <w:spacing w:after="0"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rsidP="00400FAF">
      <w:pP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2B492648" w:rsidR="00F55F45" w:rsidRDefault="004236C8" w:rsidP="00400FAF">
      <w:pPr>
        <w:spacing w:after="0" w:line="480" w:lineRule="auto"/>
        <w:rPr>
          <w:rFonts w:ascii="Times New Roman" w:eastAsia="Times New Roman" w:hAnsi="Times New Roman" w:cs="Times New Roman"/>
          <w:sz w:val="24"/>
          <w:szCs w:val="24"/>
        </w:rPr>
      </w:pPr>
      <w:ins w:id="3" w:author="Sagnik Dakshit" w:date="2024-11-09T12:32:00Z" w16du:dateUtc="2024-11-09T18:32:00Z">
        <w:r>
          <w:rPr>
            <w:rFonts w:ascii="Times New Roman" w:eastAsia="Times New Roman" w:hAnsi="Times New Roman" w:cs="Times New Roman"/>
            <w:sz w:val="24"/>
            <w:szCs w:val="24"/>
          </w:rPr>
          <w:t>19</w:t>
        </w:r>
      </w:ins>
      <w:del w:id="4" w:author="Sagnik Dakshit" w:date="2024-11-09T12:32:00Z" w16du:dateUtc="2024-11-09T18:32:00Z">
        <w:r w:rsidDel="004236C8">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rsidP="00400FAF">
      <w:p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386DA8D7" w:rsidR="00F55F45" w:rsidRDefault="00000000" w:rsidP="00400FA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Dissertation Committee Members: </w:t>
      </w:r>
      <w:r w:rsidR="00400FA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Dr. Arun Kulkarni</w:t>
      </w:r>
    </w:p>
    <w:p w14:paraId="692C8E2D" w14:textId="316CDD2C" w:rsidR="00F55F45" w:rsidRDefault="00400FAF" w:rsidP="00400FAF">
      <w:pPr>
        <w:spacing w:after="0" w:line="240" w:lineRule="auto"/>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026D59C8" w14:textId="77777777" w:rsidR="00985D0A" w:rsidRDefault="00985D0A" w:rsidP="00985D0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381A1151" w14:textId="77777777" w:rsidR="00985D0A" w:rsidRDefault="00985D0A" w:rsidP="00985D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5B172B17" w14:textId="77777777" w:rsidR="00985D0A" w:rsidRDefault="00985D0A" w:rsidP="00985D0A">
      <w:pPr>
        <w:spacing w:after="0" w:line="240" w:lineRule="auto"/>
        <w:rPr>
          <w:rFonts w:ascii="Times New Roman" w:eastAsia="Times New Roman" w:hAnsi="Times New Roman" w:cs="Times New Roman"/>
          <w:sz w:val="24"/>
          <w:szCs w:val="24"/>
        </w:rPr>
      </w:pPr>
    </w:p>
    <w:p w14:paraId="22DCF9F5" w14:textId="3920A6FF" w:rsidR="00985D0A" w:rsidRPr="00321BCE"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8</w:t>
      </w:r>
    </w:p>
    <w:p w14:paraId="126DF55D" w14:textId="5D95DE83" w:rsidR="00985D0A" w:rsidRPr="005C5DAB"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AUGMENTATION IN TIME-SERIES HEALTHCARE SIGNALS</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……………..13</w:t>
      </w:r>
    </w:p>
    <w:p w14:paraId="1F6A9D98" w14:textId="0BB17422" w:rsidR="00985D0A" w:rsidRDefault="00985D0A" w:rsidP="00985D0A">
      <w:p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2.1       Overview of Time-Series Data in Healthcare…………………….13</w:t>
      </w:r>
    </w:p>
    <w:p w14:paraId="582C9B85" w14:textId="53725607" w:rsidR="00985D0A" w:rsidRPr="005C5DAB" w:rsidRDefault="00985D0A" w:rsidP="00985D0A">
      <w:pPr>
        <w:spacing w:after="0" w:line="240" w:lineRule="auto"/>
        <w:ind w:firstLine="360"/>
        <w:rPr>
          <w:rFonts w:ascii="Times New Roman" w:eastAsia="Times New Roman" w:hAnsi="Times New Roman" w:cs="Times New Roman"/>
          <w:sz w:val="24"/>
          <w:szCs w:val="24"/>
          <w:lang w:val="sv-SE"/>
        </w:rPr>
      </w:pPr>
      <w:r w:rsidRPr="005C5DAB">
        <w:rPr>
          <w:rFonts w:ascii="Times New Roman" w:eastAsia="Times New Roman" w:hAnsi="Times New Roman" w:cs="Times New Roman"/>
          <w:sz w:val="24"/>
          <w:szCs w:val="24"/>
          <w:lang w:val="sv-SE"/>
        </w:rPr>
        <w:t>2.2       Datasets…………………………………….……………………..1</w:t>
      </w:r>
      <w:r>
        <w:rPr>
          <w:rFonts w:ascii="Times New Roman" w:eastAsia="Times New Roman" w:hAnsi="Times New Roman" w:cs="Times New Roman"/>
          <w:sz w:val="24"/>
          <w:szCs w:val="24"/>
          <w:lang w:val="sv-SE"/>
        </w:rPr>
        <w:t>3</w:t>
      </w:r>
    </w:p>
    <w:p w14:paraId="42572C36" w14:textId="1B5B2990" w:rsidR="00985D0A" w:rsidRPr="005C5DAB"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lang w:val="sv-SE"/>
        </w:rPr>
      </w:pPr>
      <w:r w:rsidRPr="005C5DAB">
        <w:rPr>
          <w:rFonts w:ascii="Times New Roman" w:eastAsia="Times New Roman" w:hAnsi="Times New Roman" w:cs="Times New Roman"/>
          <w:bCs/>
          <w:sz w:val="24"/>
          <w:szCs w:val="24"/>
          <w:lang w:val="sv-SE"/>
        </w:rPr>
        <w:t>MIT-BIH Arrhythmia Dataset</w:t>
      </w:r>
      <w:r w:rsidRPr="005C5DAB">
        <w:rPr>
          <w:rFonts w:ascii="Times New Roman" w:eastAsia="Times New Roman" w:hAnsi="Times New Roman" w:cs="Times New Roman"/>
          <w:bCs/>
          <w:color w:val="000000"/>
          <w:sz w:val="24"/>
          <w:szCs w:val="24"/>
          <w:lang w:val="sv-SE"/>
        </w:rPr>
        <w:t>.</w:t>
      </w:r>
      <w:r>
        <w:rPr>
          <w:rFonts w:ascii="Times New Roman" w:eastAsia="Times New Roman" w:hAnsi="Times New Roman" w:cs="Times New Roman"/>
          <w:bCs/>
          <w:color w:val="000000"/>
          <w:sz w:val="24"/>
          <w:szCs w:val="24"/>
          <w:lang w:val="sv-SE"/>
        </w:rPr>
        <w:t>......................................14</w:t>
      </w:r>
    </w:p>
    <w:p w14:paraId="2547E6DD" w14:textId="6FE9660C" w:rsidR="00985D0A" w:rsidRP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985D0A">
        <w:rPr>
          <w:rFonts w:ascii="Times New Roman" w:eastAsia="Times New Roman" w:hAnsi="Times New Roman" w:cs="Times New Roman"/>
          <w:bCs/>
          <w:sz w:val="24"/>
          <w:szCs w:val="24"/>
        </w:rPr>
        <w:t>PTB-XL Dataset</w:t>
      </w:r>
      <w:r w:rsidRPr="00985D0A">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6</w:t>
      </w:r>
    </w:p>
    <w:p w14:paraId="52707E8E" w14:textId="6814F22E" w:rsidR="00985D0A" w:rsidRP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sz w:val="24"/>
          <w:szCs w:val="24"/>
        </w:rPr>
      </w:pPr>
      <w:r w:rsidRPr="00985D0A">
        <w:rPr>
          <w:rFonts w:ascii="Times New Roman" w:eastAsia="Times New Roman" w:hAnsi="Times New Roman" w:cs="Times New Roman"/>
          <w:sz w:val="24"/>
          <w:szCs w:val="24"/>
        </w:rPr>
        <w:t>2.3       Experimental Setup.........................................................................1</w:t>
      </w:r>
      <w:r>
        <w:rPr>
          <w:rFonts w:ascii="Times New Roman" w:eastAsia="Times New Roman" w:hAnsi="Times New Roman" w:cs="Times New Roman"/>
          <w:sz w:val="24"/>
          <w:szCs w:val="24"/>
        </w:rPr>
        <w:t>8</w:t>
      </w:r>
    </w:p>
    <w:p w14:paraId="40B3F85C" w14:textId="219D215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Architecture A</w:t>
      </w:r>
      <w:r>
        <w:rPr>
          <w:rFonts w:ascii="Times New Roman" w:eastAsia="Times New Roman" w:hAnsi="Times New Roman" w:cs="Times New Roman"/>
          <w:bCs/>
          <w:sz w:val="24"/>
          <w:szCs w:val="24"/>
        </w:rPr>
        <w:t xml:space="preserve">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8</w:t>
      </w:r>
    </w:p>
    <w:p w14:paraId="534BB50A" w14:textId="56C41896"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 xml:space="preserve">B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9</w:t>
      </w:r>
    </w:p>
    <w:p w14:paraId="1A6D35C0" w14:textId="01D6D8E9"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2.4       </w:t>
      </w:r>
      <w:r w:rsidRPr="00392D80">
        <w:rPr>
          <w:rFonts w:ascii="Times New Roman" w:eastAsia="Times New Roman" w:hAnsi="Times New Roman" w:cs="Times New Roman"/>
          <w:iCs/>
          <w:sz w:val="24"/>
          <w:szCs w:val="24"/>
        </w:rPr>
        <w:t>The Need for Augmentation in Healthcare Time-Series</w:t>
      </w:r>
      <w:r>
        <w:rPr>
          <w:rFonts w:ascii="Times New Roman" w:eastAsia="Times New Roman" w:hAnsi="Times New Roman" w:cs="Times New Roman"/>
          <w:iCs/>
          <w:sz w:val="24"/>
          <w:szCs w:val="24"/>
        </w:rPr>
        <w:t>………… 21</w:t>
      </w:r>
    </w:p>
    <w:p w14:paraId="6AB3B68D"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2.5       </w:t>
      </w:r>
      <w:r w:rsidRPr="00392D80">
        <w:rPr>
          <w:rFonts w:ascii="Times New Roman" w:eastAsia="Times New Roman" w:hAnsi="Times New Roman" w:cs="Times New Roman"/>
          <w:iCs/>
          <w:sz w:val="24"/>
          <w:szCs w:val="24"/>
        </w:rPr>
        <w:t>Augmentation Techniques Applied in Time-Series</w:t>
      </w:r>
    </w:p>
    <w:p w14:paraId="0B6F3B15" w14:textId="43781AC1"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 xml:space="preserve"> Healthcare</w:t>
      </w:r>
      <w:r>
        <w:rPr>
          <w:rFonts w:ascii="Times New Roman" w:eastAsia="Times New Roman" w:hAnsi="Times New Roman" w:cs="Times New Roman"/>
          <w:i/>
          <w:sz w:val="24"/>
          <w:szCs w:val="24"/>
        </w:rPr>
        <w:t xml:space="preserve"> </w:t>
      </w:r>
      <w:r w:rsidRPr="00392D80">
        <w:rPr>
          <w:rFonts w:ascii="Times New Roman" w:eastAsia="Times New Roman" w:hAnsi="Times New Roman" w:cs="Times New Roman"/>
          <w:iCs/>
          <w:sz w:val="24"/>
          <w:szCs w:val="24"/>
        </w:rPr>
        <w:t xml:space="preserve">Signals </w:t>
      </w:r>
      <w:r>
        <w:rPr>
          <w:rFonts w:ascii="Times New Roman" w:eastAsia="Times New Roman" w:hAnsi="Times New Roman" w:cs="Times New Roman"/>
          <w:iCs/>
          <w:sz w:val="24"/>
          <w:szCs w:val="24"/>
        </w:rPr>
        <w:t>……………...………….………………</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…21</w:t>
      </w:r>
    </w:p>
    <w:p w14:paraId="453A51C5" w14:textId="3987416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No Augmentation (Baseline)………………………….</w:t>
      </w:r>
      <w:r>
        <w:rPr>
          <w:rFonts w:ascii="Times New Roman" w:eastAsia="Times New Roman" w:hAnsi="Times New Roman" w:cs="Times New Roman"/>
          <w:bCs/>
          <w:color w:val="000000"/>
          <w:sz w:val="24"/>
          <w:szCs w:val="24"/>
        </w:rPr>
        <w:t>21</w:t>
      </w:r>
    </w:p>
    <w:p w14:paraId="695FD4CC" w14:textId="08AD5EE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Jittering……………………………………………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21</w:t>
      </w:r>
    </w:p>
    <w:p w14:paraId="1C7374F9" w14:textId="7AFB0617"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Scaling…………………………………………………22</w:t>
      </w:r>
    </w:p>
    <w:p w14:paraId="145B264A" w14:textId="3AF27DB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Flipping……………………………………………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22</w:t>
      </w:r>
    </w:p>
    <w:p w14:paraId="07D89058" w14:textId="6E53D13D"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Permutation……………………………………………22</w:t>
      </w:r>
    </w:p>
    <w:p w14:paraId="1A2640EF" w14:textId="2B40D278"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Magnitude Warping……………………………………23</w:t>
      </w:r>
    </w:p>
    <w:p w14:paraId="4895D6CF" w14:textId="03F2842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Rotation………………………………………….…</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23</w:t>
      </w:r>
    </w:p>
    <w:p w14:paraId="375E8FB4" w14:textId="386619E0"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Time Warping………………………………………….24</w:t>
      </w:r>
    </w:p>
    <w:p w14:paraId="41BBB153" w14:textId="2BEEAC9F"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Slicing………………………………….…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24</w:t>
      </w:r>
    </w:p>
    <w:p w14:paraId="588E9B30" w14:textId="70D0874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Warping……………………………….……...25</w:t>
      </w:r>
    </w:p>
    <w:p w14:paraId="71E458B3"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2.6       </w:t>
      </w:r>
      <w:r w:rsidRPr="00392D80">
        <w:rPr>
          <w:rFonts w:ascii="Times New Roman" w:eastAsia="Times New Roman" w:hAnsi="Times New Roman" w:cs="Times New Roman"/>
          <w:iCs/>
          <w:sz w:val="24"/>
          <w:szCs w:val="24"/>
        </w:rPr>
        <w:t xml:space="preserve">Advanced Techniques and Challenges in Augmenting Time-Series </w:t>
      </w:r>
    </w:p>
    <w:p w14:paraId="602BCA2E" w14:textId="0E4180F5"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Healthcare Data</w:t>
      </w:r>
      <w:r>
        <w:rPr>
          <w:rFonts w:ascii="Times New Roman" w:eastAsia="Times New Roman" w:hAnsi="Times New Roman" w:cs="Times New Roman"/>
          <w:iCs/>
          <w:sz w:val="24"/>
          <w:szCs w:val="24"/>
        </w:rPr>
        <w:t xml:space="preserve"> …………………………….…………….…</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0AF829FF" w14:textId="6131C608"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2.7       Model Architecture……………………………………….……</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6D6FC299" w14:textId="50F79B69"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bCs/>
          <w:sz w:val="24"/>
          <w:szCs w:val="24"/>
        </w:rPr>
      </w:pP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sidRPr="00392D80">
        <w:rPr>
          <w:rFonts w:ascii="Times New Roman" w:eastAsia="Times New Roman" w:hAnsi="Times New Roman" w:cs="Times New Roman"/>
          <w:bCs/>
          <w:sz w:val="24"/>
          <w:szCs w:val="24"/>
        </w:rPr>
        <w:t>Architecture A: Multi-Class Classification</w:t>
      </w:r>
      <w:r>
        <w:rPr>
          <w:rFonts w:ascii="Times New Roman" w:eastAsia="Times New Roman" w:hAnsi="Times New Roman" w:cs="Times New Roman"/>
          <w:bCs/>
          <w:sz w:val="24"/>
          <w:szCs w:val="24"/>
        </w:rPr>
        <w:t>……….……27</w:t>
      </w:r>
    </w:p>
    <w:p w14:paraId="738952CD" w14:textId="393995D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B</w:t>
      </w:r>
      <w:r w:rsidRPr="00392D80">
        <w:rPr>
          <w:rFonts w:ascii="Times New Roman" w:eastAsia="Times New Roman" w:hAnsi="Times New Roman" w:cs="Times New Roman"/>
          <w:bCs/>
          <w:sz w:val="24"/>
          <w:szCs w:val="24"/>
        </w:rPr>
        <w:t>: Multi-Class Classification</w:t>
      </w:r>
      <w:r>
        <w:rPr>
          <w:rFonts w:ascii="Times New Roman" w:eastAsia="Times New Roman" w:hAnsi="Times New Roman" w:cs="Times New Roman"/>
          <w:bCs/>
          <w:sz w:val="24"/>
          <w:szCs w:val="24"/>
        </w:rPr>
        <w:t>……….……29</w:t>
      </w:r>
    </w:p>
    <w:p w14:paraId="763A7FF9" w14:textId="29D692F0" w:rsidR="00985D0A" w:rsidRPr="00392D80"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iCs/>
          <w:sz w:val="24"/>
          <w:szCs w:val="24"/>
        </w:rPr>
      </w:pPr>
      <w:r>
        <w:rPr>
          <w:rFonts w:ascii="Times New Roman" w:eastAsia="Times New Roman" w:hAnsi="Times New Roman" w:cs="Times New Roman"/>
          <w:bCs/>
          <w:sz w:val="24"/>
          <w:szCs w:val="24"/>
        </w:rPr>
        <w:t>Summary of Architectural Design……….…….………31</w:t>
      </w:r>
    </w:p>
    <w:p w14:paraId="3D4C7D40" w14:textId="6B4EF60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2.8       Related Works……………………………………………….…</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3A6DDB97" w14:textId="58EC19C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2.9       Summary………………………………………………….….…</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238DF371"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p>
    <w:p w14:paraId="17C109C0" w14:textId="7B97766B"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 OF AUGMENTATION…………………….……....34</w:t>
      </w:r>
    </w:p>
    <w:p w14:paraId="639FBA1A" w14:textId="29FB95A7"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Introduction to Challenges in Data Augmentation………</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01B36FDC" w14:textId="0E8475F5"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Evaluating Augmentation Effects on Model Performance</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5BD6FA6D" w14:textId="4F49272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Overfitting and Underfitting Challenges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61520795" w14:textId="2EAA82E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Case Study</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……..36</w:t>
      </w:r>
    </w:p>
    <w:p w14:paraId="22F9C3C2" w14:textId="249A296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Impact of Augmentation on Class Imbalance</w:t>
      </w:r>
      <w:r>
        <w:rPr>
          <w:rFonts w:ascii="Times New Roman" w:eastAsia="Times New Roman" w:hAnsi="Times New Roman" w:cs="Times New Roman"/>
          <w:sz w:val="24"/>
          <w:szCs w:val="24"/>
        </w:rPr>
        <w:t>……………….……….37</w:t>
      </w:r>
    </w:p>
    <w:p w14:paraId="62D7C124" w14:textId="2AD2C41E"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Clinical Relevance and Preservation of Signal Integrity</w:t>
      </w:r>
      <w:r>
        <w:rPr>
          <w:rFonts w:ascii="Times New Roman" w:eastAsia="Times New Roman" w:hAnsi="Times New Roman" w:cs="Times New Roman"/>
          <w:sz w:val="24"/>
          <w:szCs w:val="24"/>
        </w:rPr>
        <w:t>…………….38</w:t>
      </w:r>
    </w:p>
    <w:p w14:paraId="0A196FDA" w14:textId="77F2B4A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Limitations and Challenges in Real-World Applications</w:t>
      </w:r>
      <w:r>
        <w:rPr>
          <w:rFonts w:ascii="Times New Roman" w:eastAsia="Times New Roman" w:hAnsi="Times New Roman" w:cs="Times New Roman"/>
          <w:sz w:val="24"/>
          <w:szCs w:val="24"/>
        </w:rPr>
        <w:t>……………38</w:t>
      </w:r>
    </w:p>
    <w:p w14:paraId="0CE4B5A5" w14:textId="27C25368"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Summary ……………………………………………………………39</w:t>
      </w:r>
    </w:p>
    <w:p w14:paraId="3D193E4D" w14:textId="3BA95AA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Grad-CAM Analysis Results</w:t>
      </w:r>
      <w:r>
        <w:rPr>
          <w:rFonts w:ascii="Times New Roman" w:eastAsia="Times New Roman" w:hAnsi="Times New Roman" w:cs="Times New Roman"/>
          <w:sz w:val="24"/>
          <w:szCs w:val="24"/>
        </w:rPr>
        <w:t>………………………………………...40</w:t>
      </w:r>
    </w:p>
    <w:p w14:paraId="0C77F521" w14:textId="21BC7F1D"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lastRenderedPageBreak/>
        <w:t xml:space="preserve"> Multi-Class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………40</w:t>
      </w:r>
    </w:p>
    <w:p w14:paraId="7103AEB4" w14:textId="60421254"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92D80">
        <w:rPr>
          <w:rFonts w:ascii="Times New Roman" w:eastAsia="Times New Roman" w:hAnsi="Times New Roman" w:cs="Times New Roman"/>
          <w:bCs/>
          <w:sz w:val="24"/>
          <w:szCs w:val="24"/>
        </w:rPr>
        <w:t>Multi-</w:t>
      </w:r>
      <w:r>
        <w:rPr>
          <w:rFonts w:ascii="Times New Roman" w:eastAsia="Times New Roman" w:hAnsi="Times New Roman" w:cs="Times New Roman"/>
          <w:bCs/>
          <w:sz w:val="24"/>
          <w:szCs w:val="24"/>
        </w:rPr>
        <w:t>Label</w:t>
      </w:r>
      <w:r w:rsidRPr="00392D80">
        <w:rPr>
          <w:rFonts w:ascii="Times New Roman" w:eastAsia="Times New Roman" w:hAnsi="Times New Roman" w:cs="Times New Roman"/>
          <w:bCs/>
          <w:sz w:val="24"/>
          <w:szCs w:val="24"/>
        </w:rPr>
        <w:t xml:space="preserve">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B)…</w:t>
      </w:r>
      <w:proofErr w:type="gramEnd"/>
      <w:r>
        <w:rPr>
          <w:rFonts w:ascii="Times New Roman" w:eastAsia="Times New Roman" w:hAnsi="Times New Roman" w:cs="Times New Roman"/>
          <w:bCs/>
          <w:sz w:val="24"/>
          <w:szCs w:val="24"/>
        </w:rPr>
        <w:t>………41</w:t>
      </w:r>
    </w:p>
    <w:p w14:paraId="355226AD" w14:textId="77777777"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 xml:space="preserve">Importance of Grad-CAM in Understanding </w:t>
      </w:r>
    </w:p>
    <w:p w14:paraId="2BA29B48" w14:textId="05DFA72E"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Augmentation Effects</w:t>
      </w:r>
      <w:r>
        <w:rPr>
          <w:rFonts w:ascii="Times New Roman" w:eastAsia="Times New Roman" w:hAnsi="Times New Roman" w:cs="Times New Roman"/>
          <w:sz w:val="24"/>
          <w:szCs w:val="24"/>
        </w:rPr>
        <w:t>……………………………….…...44</w:t>
      </w:r>
    </w:p>
    <w:p w14:paraId="182BEA3B" w14:textId="2C5FA8DB"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Findings from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44</w:t>
      </w:r>
    </w:p>
    <w:p w14:paraId="67C5A170" w14:textId="0BD1546D"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Clinical Relevance of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…47</w:t>
      </w:r>
    </w:p>
    <w:p w14:paraId="23CF34E2" w14:textId="42E65CD9"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Summary of Grad-CAM Analysis</w:t>
      </w:r>
      <w:r>
        <w:rPr>
          <w:rFonts w:ascii="Times New Roman" w:eastAsia="Times New Roman" w:hAnsi="Times New Roman" w:cs="Times New Roman"/>
          <w:sz w:val="24"/>
          <w:szCs w:val="24"/>
        </w:rPr>
        <w:t>……………………….48</w:t>
      </w:r>
    </w:p>
    <w:p w14:paraId="5F2C8ADB" w14:textId="75B5DF41"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 xml:space="preserve">DATA AUGMENTATION IN DISTRIBUTED LEARNING </w:t>
      </w:r>
      <w:r>
        <w:rPr>
          <w:rFonts w:ascii="Times New Roman" w:eastAsia="Times New Roman" w:hAnsi="Times New Roman" w:cs="Times New Roman"/>
          <w:color w:val="000000"/>
          <w:sz w:val="24"/>
          <w:szCs w:val="24"/>
        </w:rPr>
        <w:t>……...49</w:t>
      </w:r>
    </w:p>
    <w:p w14:paraId="4AD7DBB5" w14:textId="62E0BB35"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Introduction to Distributed Learning in Healthcare…….…………….4</w:t>
      </w:r>
      <w:r>
        <w:rPr>
          <w:rFonts w:ascii="Times New Roman" w:eastAsia="Times New Roman" w:hAnsi="Times New Roman" w:cs="Times New Roman"/>
          <w:color w:val="000000"/>
          <w:sz w:val="24"/>
          <w:szCs w:val="24"/>
        </w:rPr>
        <w:t>9</w:t>
      </w:r>
    </w:p>
    <w:p w14:paraId="56149B06" w14:textId="66BD38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The Role of Data Augmentation in Federated Learning</w:t>
      </w:r>
      <w:r>
        <w:rPr>
          <w:rFonts w:ascii="Times New Roman" w:eastAsia="Times New Roman" w:hAnsi="Times New Roman" w:cs="Times New Roman"/>
          <w:color w:val="000000"/>
          <w:sz w:val="24"/>
          <w:szCs w:val="24"/>
        </w:rPr>
        <w:t>……………...50</w:t>
      </w:r>
    </w:p>
    <w:p w14:paraId="6F8C2113" w14:textId="7777777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 xml:space="preserve">Augmentation Techniques and Their Adaptations </w:t>
      </w:r>
    </w:p>
    <w:p w14:paraId="6DDDC551" w14:textId="195A4DB4" w:rsidR="00985D0A" w:rsidRDefault="00985D0A" w:rsidP="00985D0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 Distributed Settings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51</w:t>
      </w:r>
    </w:p>
    <w:p w14:paraId="6FE7B886" w14:textId="630719FF"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Addressing Heterogeneity and Data Skewness with Augmentation…5</w:t>
      </w:r>
      <w:r>
        <w:rPr>
          <w:rFonts w:ascii="Times New Roman" w:eastAsia="Times New Roman" w:hAnsi="Times New Roman" w:cs="Times New Roman"/>
          <w:color w:val="000000"/>
          <w:sz w:val="24"/>
          <w:szCs w:val="24"/>
        </w:rPr>
        <w:t>2</w:t>
      </w:r>
    </w:p>
    <w:p w14:paraId="279ECF83" w14:textId="3B632DD2"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Synchronization of Augmentation Parameters Across Nodes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53</w:t>
      </w:r>
    </w:p>
    <w:p w14:paraId="128B9E8C" w14:textId="7B7476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Experimental Evaluation and Results</w:t>
      </w:r>
      <w:r>
        <w:rPr>
          <w:rFonts w:ascii="Times New Roman" w:eastAsia="Times New Roman" w:hAnsi="Times New Roman" w:cs="Times New Roman"/>
          <w:color w:val="000000"/>
          <w:sz w:val="24"/>
          <w:szCs w:val="24"/>
        </w:rPr>
        <w:t>…………………………...……55</w:t>
      </w:r>
    </w:p>
    <w:p w14:paraId="114E1F0E" w14:textId="6A9ADDB2"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No Augmentation Distributed Approach Results</w:t>
      </w:r>
      <w:r>
        <w:rPr>
          <w:rFonts w:ascii="Times New Roman" w:eastAsia="Times New Roman" w:hAnsi="Times New Roman" w:cs="Times New Roman"/>
          <w:color w:val="000000"/>
          <w:sz w:val="24"/>
          <w:szCs w:val="24"/>
        </w:rPr>
        <w:t>…………55</w:t>
      </w:r>
    </w:p>
    <w:p w14:paraId="7D0A066B" w14:textId="7654DE1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Magnitude Warp Distributed Approach Results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60</w:t>
      </w:r>
    </w:p>
    <w:p w14:paraId="04A528C4" w14:textId="33372B34"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Challenges and Limitations……………………………………</w:t>
      </w:r>
      <w:r>
        <w:rPr>
          <w:rFonts w:ascii="Times New Roman" w:eastAsia="Times New Roman" w:hAnsi="Times New Roman" w:cs="Times New Roman"/>
          <w:color w:val="000000"/>
          <w:sz w:val="24"/>
          <w:szCs w:val="24"/>
        </w:rPr>
        <w:t>.</w:t>
      </w:r>
      <w:r w:rsidRPr="005E53B1">
        <w:rPr>
          <w:rFonts w:ascii="Times New Roman" w:eastAsia="Times New Roman" w:hAnsi="Times New Roman" w:cs="Times New Roman"/>
          <w:color w:val="000000"/>
          <w:sz w:val="24"/>
          <w:szCs w:val="24"/>
        </w:rPr>
        <w:t>…</w:t>
      </w:r>
      <w:proofErr w:type="gramStart"/>
      <w:r w:rsidRPr="005E53B1">
        <w:rPr>
          <w:rFonts w:ascii="Times New Roman" w:eastAsia="Times New Roman" w:hAnsi="Times New Roman" w:cs="Times New Roman"/>
          <w:color w:val="000000"/>
          <w:sz w:val="24"/>
          <w:szCs w:val="24"/>
        </w:rPr>
        <w:t>…..</w:t>
      </w:r>
      <w:proofErr w:type="gramEnd"/>
      <w:r w:rsidRPr="005E53B1">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5</w:t>
      </w:r>
    </w:p>
    <w:p w14:paraId="4F199E46" w14:textId="055B6DC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Future Directions</w:t>
      </w:r>
      <w:r>
        <w:rPr>
          <w:rFonts w:ascii="Times New Roman" w:eastAsia="Times New Roman" w:hAnsi="Times New Roman" w:cs="Times New Roman"/>
          <w:color w:val="000000"/>
          <w:sz w:val="24"/>
          <w:szCs w:val="24"/>
        </w:rPr>
        <w:t>……………………………………………………...65</w:t>
      </w:r>
    </w:p>
    <w:p w14:paraId="24D9D0AD" w14:textId="4FE72563"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Adaptive Augmentation</w:t>
      </w:r>
      <w:r>
        <w:rPr>
          <w:rFonts w:ascii="Times New Roman" w:eastAsia="Times New Roman" w:hAnsi="Times New Roman" w:cs="Times New Roman"/>
          <w:color w:val="000000"/>
          <w:sz w:val="24"/>
          <w:szCs w:val="24"/>
        </w:rPr>
        <w:t>……………………………………66</w:t>
      </w:r>
    </w:p>
    <w:p w14:paraId="5327503E" w14:textId="0C9A00A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Explainability Tools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66</w:t>
      </w:r>
    </w:p>
    <w:p w14:paraId="263E3ABC" w14:textId="4D328626"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Augmentation Based on Real-Time Feedback</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67</w:t>
      </w:r>
    </w:p>
    <w:p w14:paraId="3C5FFA77" w14:textId="151D409E"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Related Works……………………………………………………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7</w:t>
      </w:r>
    </w:p>
    <w:p w14:paraId="49187B99" w14:textId="10097EC3" w:rsidR="00985D0A"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DATA AUGMENTATION IN DISTRIBUTED LEARNING ……</w:t>
      </w:r>
      <w:proofErr w:type="gramStart"/>
      <w:r w:rsidRPr="00C059C0">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70</w:t>
      </w:r>
    </w:p>
    <w:p w14:paraId="4B4A8AA7" w14:textId="1BD74BD3"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Introduction to Embedding Space Challenges……………………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70</w:t>
      </w:r>
    </w:p>
    <w:p w14:paraId="05B5FBFE" w14:textId="545592EA"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Challenges of Imbalanced Data in Embedding Spaces</w:t>
      </w:r>
      <w:r>
        <w:rPr>
          <w:rFonts w:ascii="Times New Roman" w:eastAsia="Times New Roman" w:hAnsi="Times New Roman" w:cs="Times New Roman"/>
          <w:color w:val="000000"/>
          <w:sz w:val="24"/>
          <w:szCs w:val="24"/>
        </w:rPr>
        <w:t>………………….71</w:t>
      </w:r>
    </w:p>
    <w:p w14:paraId="3190F227" w14:textId="6BE8E7E1"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Techniques for Embedding Space Augmentation</w:t>
      </w:r>
      <w:r>
        <w:rPr>
          <w:rFonts w:ascii="Times New Roman" w:eastAsia="Times New Roman" w:hAnsi="Times New Roman" w:cs="Times New Roman"/>
          <w:color w:val="000000"/>
          <w:sz w:val="24"/>
          <w:szCs w:val="24"/>
        </w:rPr>
        <w:t>………………….…….72</w:t>
      </w:r>
    </w:p>
    <w:p w14:paraId="20A68275" w14:textId="6CFE68DA"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Label Embedding and Feature Augmentation (LEFA)</w:t>
      </w:r>
      <w:r>
        <w:rPr>
          <w:rFonts w:ascii="Times New Roman" w:eastAsia="Times New Roman" w:hAnsi="Times New Roman" w:cs="Times New Roman"/>
          <w:color w:val="000000"/>
          <w:sz w:val="24"/>
          <w:szCs w:val="24"/>
        </w:rPr>
        <w:t>……...72</w:t>
      </w:r>
    </w:p>
    <w:p w14:paraId="2EE79680" w14:textId="3D0DAAE0"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Feature Clouds for Tail Classes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73</w:t>
      </w:r>
    </w:p>
    <w:p w14:paraId="058577BB" w14:textId="37A68FF8"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Random Walk-Based Erasing</w:t>
      </w:r>
      <w:r>
        <w:rPr>
          <w:rFonts w:ascii="Times New Roman" w:eastAsia="Times New Roman" w:hAnsi="Times New Roman" w:cs="Times New Roman"/>
          <w:color w:val="000000"/>
          <w:sz w:val="24"/>
          <w:szCs w:val="24"/>
        </w:rPr>
        <w:t>……………………………….74</w:t>
      </w:r>
    </w:p>
    <w:p w14:paraId="6C4F027E" w14:textId="411BD809"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Feature Expansion</w:t>
      </w:r>
      <w:r>
        <w:rPr>
          <w:rFonts w:ascii="Times New Roman" w:eastAsia="Times New Roman" w:hAnsi="Times New Roman" w:cs="Times New Roman"/>
          <w:color w:val="000000"/>
          <w:sz w:val="24"/>
          <w:szCs w:val="24"/>
        </w:rPr>
        <w:t>………………………………...75</w:t>
      </w:r>
    </w:p>
    <w:p w14:paraId="2E1F9981" w14:textId="5D79C15D"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Embedding Augmentation in Distributed Learning……………………...7</w:t>
      </w:r>
      <w:r>
        <w:rPr>
          <w:rFonts w:ascii="Times New Roman" w:eastAsia="Times New Roman" w:hAnsi="Times New Roman" w:cs="Times New Roman"/>
          <w:color w:val="000000"/>
          <w:sz w:val="24"/>
          <w:szCs w:val="24"/>
        </w:rPr>
        <w:t>5</w:t>
      </w:r>
    </w:p>
    <w:p w14:paraId="0D50BBEA" w14:textId="36BF834C"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Addressing Node-Specific Variability</w:t>
      </w:r>
      <w:r>
        <w:rPr>
          <w:rFonts w:ascii="Times New Roman" w:eastAsia="Times New Roman" w:hAnsi="Times New Roman" w:cs="Times New Roman"/>
          <w:color w:val="000000"/>
          <w:sz w:val="24"/>
          <w:szCs w:val="24"/>
        </w:rPr>
        <w:t>………………………76</w:t>
      </w:r>
    </w:p>
    <w:p w14:paraId="6D45AF83" w14:textId="2504400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Enhancing Global Consistency</w:t>
      </w:r>
      <w:r>
        <w:rPr>
          <w:rFonts w:ascii="Times New Roman" w:eastAsia="Times New Roman" w:hAnsi="Times New Roman" w:cs="Times New Roman"/>
          <w:color w:val="000000"/>
          <w:sz w:val="24"/>
          <w:szCs w:val="24"/>
        </w:rPr>
        <w:t>……………………………...77</w:t>
      </w:r>
    </w:p>
    <w:p w14:paraId="256B1493" w14:textId="77777777"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Reducing Communication Overhead</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76</w:t>
      </w:r>
    </w:p>
    <w:p w14:paraId="1801191B" w14:textId="7005A18E"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Random Walk-Based Embedding (RWE) Augmentation…</w:t>
      </w:r>
      <w:proofErr w:type="gramStart"/>
      <w:r w:rsidRPr="006412C1">
        <w:rPr>
          <w:rFonts w:ascii="Times New Roman" w:eastAsia="Times New Roman" w:hAnsi="Times New Roman" w:cs="Times New Roman"/>
          <w:color w:val="000000"/>
          <w:sz w:val="24"/>
          <w:szCs w:val="24"/>
        </w:rPr>
        <w:t>…..</w:t>
      </w:r>
      <w:proofErr w:type="gramEnd"/>
      <w:r w:rsidRPr="006412C1">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8</w:t>
      </w:r>
    </w:p>
    <w:p w14:paraId="7D2CE225" w14:textId="451E7169"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Results and Observations</w:t>
      </w:r>
      <w:r>
        <w:rPr>
          <w:rFonts w:ascii="Times New Roman" w:eastAsia="Times New Roman" w:hAnsi="Times New Roman" w:cs="Times New Roman"/>
          <w:color w:val="000000"/>
          <w:sz w:val="24"/>
          <w:szCs w:val="24"/>
        </w:rPr>
        <w:t>……………………………………78</w:t>
      </w:r>
    </w:p>
    <w:p w14:paraId="3DEC8E44" w14:textId="36DCF71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Advantages of Data Addition over Data Erasure in RWE</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81</w:t>
      </w:r>
    </w:p>
    <w:p w14:paraId="371AA50A" w14:textId="444156C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Practical Implications for 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83</w:t>
      </w:r>
    </w:p>
    <w:p w14:paraId="143A3E69" w14:textId="77777777"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 xml:space="preserve">Angular Variance in Tail Class Embedding Augmentation: </w:t>
      </w:r>
    </w:p>
    <w:p w14:paraId="19790A74" w14:textId="22A95AFB"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LEFA Without Feature Clouds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4</w:t>
      </w:r>
    </w:p>
    <w:p w14:paraId="5392C27B" w14:textId="77777777"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 xml:space="preserve">Limitations of Feature Clouds in Capturing </w:t>
      </w:r>
    </w:p>
    <w:p w14:paraId="403BC751" w14:textId="5A2F6E20"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Intra-Class Exclusiveness</w:t>
      </w:r>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5</w:t>
      </w:r>
    </w:p>
    <w:p w14:paraId="505A58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Degenerated Performance Due to Label </w:t>
      </w:r>
    </w:p>
    <w:p w14:paraId="34F1AF17" w14:textId="73FD5B7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Correlation Complexity</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6</w:t>
      </w:r>
    </w:p>
    <w:p w14:paraId="36D6C532"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The Role of Classifier Complexity in </w:t>
      </w:r>
    </w:p>
    <w:p w14:paraId="6857DFB6" w14:textId="0408C45C"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lastRenderedPageBreak/>
        <w:t>Effective Augmentation</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7</w:t>
      </w:r>
    </w:p>
    <w:p w14:paraId="0E2E2D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Addressing the Intra-Class Exclusiveness</w:t>
      </w:r>
    </w:p>
    <w:p w14:paraId="1C83F138" w14:textId="4178DCFA"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Challenge Through Angular Variance</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0CC9B77B"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 xml:space="preserve">Practical Implications of Avoiding Feature Clouds in </w:t>
      </w:r>
    </w:p>
    <w:p w14:paraId="31909DC3" w14:textId="3B364A3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1400FE89" w14:textId="1AC41381"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Observations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856270">
        <w:rPr>
          <w:rFonts w:ascii="Times New Roman" w:eastAsia="Times New Roman" w:hAnsi="Times New Roman" w:cs="Times New Roman"/>
          <w:color w:val="000000"/>
          <w:sz w:val="24"/>
          <w:szCs w:val="24"/>
        </w:rPr>
        <w:t>90</w:t>
      </w:r>
    </w:p>
    <w:p w14:paraId="05318632" w14:textId="77777777" w:rsidR="00985D0A" w:rsidRPr="00321BCE" w:rsidRDefault="00985D0A" w:rsidP="00985D0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57F5D706" w14:textId="2E561B32" w:rsidR="00985D0A" w:rsidRPr="00321BCE"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CONCLUSION……………………</w:t>
      </w:r>
      <w:proofErr w:type="gramStart"/>
      <w:r>
        <w:rPr>
          <w:rFonts w:ascii="Times New Roman" w:eastAsia="Times New Roman" w:hAnsi="Times New Roman" w:cs="Times New Roman"/>
          <w:color w:val="000000"/>
          <w:sz w:val="24"/>
          <w:szCs w:val="24"/>
        </w:rPr>
        <w:t>…..</w:t>
      </w:r>
      <w:proofErr w:type="gramEnd"/>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9</w:t>
      </w:r>
      <w:r w:rsidR="00856270">
        <w:rPr>
          <w:rFonts w:ascii="Times New Roman" w:eastAsia="Times New Roman" w:hAnsi="Times New Roman" w:cs="Times New Roman"/>
          <w:color w:val="000000"/>
          <w:sz w:val="24"/>
          <w:szCs w:val="24"/>
        </w:rPr>
        <w:t>5</w:t>
      </w:r>
    </w:p>
    <w:p w14:paraId="0D46D720" w14:textId="77777777" w:rsidR="00985D0A" w:rsidRPr="006412C1"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1B7A736" w14:textId="6E0CC523" w:rsidR="00985D0A" w:rsidRPr="00321BCE" w:rsidRDefault="00C7691A" w:rsidP="00985D0A">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Bibliography</w:t>
      </w:r>
      <w:r w:rsidR="00985D0A">
        <w:rPr>
          <w:rFonts w:ascii="Times New Roman" w:eastAsia="Times New Roman" w:hAnsi="Times New Roman" w:cs="Times New Roman"/>
          <w:color w:val="000000"/>
          <w:sz w:val="24"/>
          <w:szCs w:val="24"/>
        </w:rPr>
        <w:t>…….................................................................................</w:t>
      </w:r>
      <w:r w:rsidR="000C0AC5">
        <w:rPr>
          <w:rFonts w:ascii="Times New Roman" w:eastAsia="Times New Roman" w:hAnsi="Times New Roman" w:cs="Times New Roman"/>
          <w:color w:val="000000"/>
          <w:sz w:val="24"/>
          <w:szCs w:val="24"/>
        </w:rPr>
        <w:t>99</w:t>
      </w:r>
    </w:p>
    <w:p w14:paraId="13EA92F6" w14:textId="77777777" w:rsidR="00985D0A" w:rsidRDefault="00985D0A">
      <w:pPr>
        <w:spacing w:line="480" w:lineRule="auto"/>
        <w:rPr>
          <w:rFonts w:ascii="Times New Roman" w:eastAsia="Times New Roman" w:hAnsi="Times New Roman" w:cs="Times New Roman"/>
          <w:b/>
          <w:sz w:val="24"/>
          <w:szCs w:val="24"/>
        </w:rPr>
      </w:pPr>
    </w:p>
    <w:p w14:paraId="18932A7A" w14:textId="77777777" w:rsidR="00985D0A" w:rsidRDefault="00985D0A">
      <w:pPr>
        <w:spacing w:line="480" w:lineRule="auto"/>
        <w:rPr>
          <w:rFonts w:ascii="Times New Roman" w:eastAsia="Times New Roman" w:hAnsi="Times New Roman" w:cs="Times New Roman"/>
          <w:b/>
          <w:sz w:val="24"/>
          <w:szCs w:val="24"/>
        </w:rPr>
      </w:pPr>
    </w:p>
    <w:p w14:paraId="582256ED" w14:textId="77777777" w:rsidR="00985D0A" w:rsidRDefault="00985D0A">
      <w:pPr>
        <w:spacing w:line="480" w:lineRule="auto"/>
        <w:rPr>
          <w:rFonts w:ascii="Times New Roman" w:eastAsia="Times New Roman" w:hAnsi="Times New Roman" w:cs="Times New Roman"/>
          <w:b/>
          <w:sz w:val="24"/>
          <w:szCs w:val="24"/>
        </w:rPr>
      </w:pPr>
    </w:p>
    <w:p w14:paraId="5F0FC2DA" w14:textId="77777777" w:rsidR="00985D0A" w:rsidRDefault="00985D0A">
      <w:pPr>
        <w:spacing w:line="480" w:lineRule="auto"/>
        <w:rPr>
          <w:rFonts w:ascii="Times New Roman" w:eastAsia="Times New Roman" w:hAnsi="Times New Roman" w:cs="Times New Roman"/>
          <w:b/>
          <w:sz w:val="24"/>
          <w:szCs w:val="24"/>
        </w:rPr>
      </w:pPr>
    </w:p>
    <w:p w14:paraId="409E260E" w14:textId="77777777" w:rsidR="00985D0A" w:rsidRDefault="00985D0A">
      <w:pPr>
        <w:spacing w:line="480" w:lineRule="auto"/>
        <w:rPr>
          <w:rFonts w:ascii="Times New Roman" w:eastAsia="Times New Roman" w:hAnsi="Times New Roman" w:cs="Times New Roman"/>
          <w:b/>
          <w:sz w:val="24"/>
          <w:szCs w:val="24"/>
        </w:rPr>
      </w:pPr>
    </w:p>
    <w:p w14:paraId="7C883B03" w14:textId="77777777" w:rsidR="00985D0A" w:rsidRDefault="00985D0A">
      <w:pPr>
        <w:spacing w:line="480" w:lineRule="auto"/>
        <w:rPr>
          <w:rFonts w:ascii="Times New Roman" w:eastAsia="Times New Roman" w:hAnsi="Times New Roman" w:cs="Times New Roman"/>
          <w:b/>
          <w:sz w:val="24"/>
          <w:szCs w:val="24"/>
        </w:rPr>
      </w:pPr>
    </w:p>
    <w:p w14:paraId="4D24EDE8" w14:textId="77777777" w:rsidR="00985D0A" w:rsidRDefault="00985D0A">
      <w:pPr>
        <w:spacing w:line="480" w:lineRule="auto"/>
        <w:rPr>
          <w:rFonts w:ascii="Times New Roman" w:eastAsia="Times New Roman" w:hAnsi="Times New Roman" w:cs="Times New Roman"/>
          <w:b/>
          <w:sz w:val="24"/>
          <w:szCs w:val="24"/>
        </w:rPr>
      </w:pPr>
    </w:p>
    <w:p w14:paraId="363BC140" w14:textId="77777777" w:rsidR="00985D0A" w:rsidRDefault="00985D0A">
      <w:pPr>
        <w:spacing w:line="480" w:lineRule="auto"/>
        <w:rPr>
          <w:rFonts w:ascii="Times New Roman" w:eastAsia="Times New Roman" w:hAnsi="Times New Roman" w:cs="Times New Roman"/>
          <w:b/>
          <w:sz w:val="24"/>
          <w:szCs w:val="24"/>
        </w:rPr>
      </w:pPr>
    </w:p>
    <w:p w14:paraId="7925715C" w14:textId="77777777" w:rsidR="00985D0A" w:rsidRDefault="00985D0A">
      <w:pPr>
        <w:spacing w:line="480" w:lineRule="auto"/>
        <w:rPr>
          <w:rFonts w:ascii="Times New Roman" w:eastAsia="Times New Roman" w:hAnsi="Times New Roman" w:cs="Times New Roman"/>
          <w:b/>
          <w:sz w:val="24"/>
          <w:szCs w:val="24"/>
        </w:rPr>
      </w:pPr>
    </w:p>
    <w:p w14:paraId="7E54F7A2" w14:textId="77777777" w:rsidR="00985D0A" w:rsidRDefault="00985D0A">
      <w:pPr>
        <w:spacing w:line="480" w:lineRule="auto"/>
        <w:rPr>
          <w:rFonts w:ascii="Times New Roman" w:eastAsia="Times New Roman" w:hAnsi="Times New Roman" w:cs="Times New Roman"/>
          <w:b/>
          <w:sz w:val="24"/>
          <w:szCs w:val="24"/>
        </w:rPr>
      </w:pPr>
    </w:p>
    <w:p w14:paraId="313AE72E" w14:textId="77777777" w:rsidR="00985D0A" w:rsidRDefault="00985D0A">
      <w:pPr>
        <w:spacing w:line="480" w:lineRule="auto"/>
        <w:rPr>
          <w:rFonts w:ascii="Times New Roman" w:eastAsia="Times New Roman" w:hAnsi="Times New Roman" w:cs="Times New Roman"/>
          <w:b/>
          <w:sz w:val="24"/>
          <w:szCs w:val="24"/>
        </w:rPr>
      </w:pPr>
    </w:p>
    <w:p w14:paraId="5B4103EC" w14:textId="77777777" w:rsidR="00985D0A" w:rsidRDefault="00985D0A">
      <w:pPr>
        <w:spacing w:line="480" w:lineRule="auto"/>
        <w:rPr>
          <w:rFonts w:ascii="Times New Roman" w:eastAsia="Times New Roman" w:hAnsi="Times New Roman" w:cs="Times New Roman"/>
          <w:b/>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2E79CB61" w14:textId="77777777" w:rsidR="007B1B7F" w:rsidRDefault="007B1B7F" w:rsidP="002F63A5">
      <w:pPr>
        <w:spacing w:line="480" w:lineRule="auto"/>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transparency. Understanding how a model learns from augmented </w:t>
      </w:r>
      <w:proofErr w:type="gramStart"/>
      <w:r w:rsidRPr="00D62ADB">
        <w:rPr>
          <w:rFonts w:ascii="Times New Roman" w:eastAsia="Times New Roman" w:hAnsi="Times New Roman" w:cs="Times New Roman"/>
          <w:sz w:val="24"/>
          <w:szCs w:val="24"/>
        </w:rPr>
        <w:t>data</w:t>
      </w:r>
      <w:proofErr w:type="gramEnd"/>
      <w:r w:rsidRPr="00D62ADB">
        <w:rPr>
          <w:rFonts w:ascii="Times New Roman" w:eastAsia="Times New Roman" w:hAnsi="Times New Roman" w:cs="Times New Roman"/>
          <w:sz w:val="24"/>
          <w:szCs w:val="24"/>
        </w:rPr>
        <w:t xml:space="preserve"> and which features it </w:t>
      </w:r>
      <w:r w:rsidRPr="00D62ADB">
        <w:rPr>
          <w:rFonts w:ascii="Times New Roman" w:eastAsia="Times New Roman" w:hAnsi="Times New Roman" w:cs="Times New Roman"/>
          <w:sz w:val="24"/>
          <w:szCs w:val="24"/>
        </w:rPr>
        <w:lastRenderedPageBreak/>
        <w:t>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48289105"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{"citationID":"T4zhjgMZ","properties":{"formattedCitation":"(Wagner et al. 2020; Plawiak 2017)","plainCitation":"(Wagner et al. 2020; Plawiak 2017)","noteIndex":0},"citationItems":[{"id":183,"uris":["http://zotero.org/users/local/Jl2RFOTG/items/H2NMW946"],"itemData":{"id":183,"type":"article-journal","abstract":"Abstract\n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 Plawiak 2017)</w:t>
      </w:r>
      <w:r w:rsidR="00461B31">
        <w:rPr>
          <w:rFonts w:ascii="Times New Roman" w:eastAsia="Times New Roman" w:hAnsi="Times New Roman" w:cs="Times New Roman"/>
          <w:sz w:val="24"/>
          <w:szCs w:val="24"/>
        </w:rPr>
        <w:fldChar w:fldCharType="end"/>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78A682E5" w:rsidR="00321BB2"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r w:rsidR="002F63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within a custom CNN, applied to a </w:t>
      </w:r>
      <w:commentRangeStart w:id="5"/>
      <w:r>
        <w:rPr>
          <w:rFonts w:ascii="Times New Roman" w:eastAsia="Times New Roman" w:hAnsi="Times New Roman" w:cs="Times New Roman"/>
          <w:sz w:val="24"/>
          <w:szCs w:val="24"/>
        </w:rPr>
        <w:t xml:space="preserve">modified </w:t>
      </w:r>
      <w:commentRangeEnd w:id="5"/>
      <w:r w:rsidR="009044B7">
        <w:rPr>
          <w:rStyle w:val="CommentReference"/>
        </w:rPr>
        <w:commentReference w:id="5"/>
      </w:r>
      <w:r>
        <w:rPr>
          <w:rFonts w:ascii="Times New Roman" w:eastAsia="Times New Roman" w:hAnsi="Times New Roman" w:cs="Times New Roman"/>
          <w:sz w:val="24"/>
          <w:szCs w:val="24"/>
        </w:rPr>
        <w:t>version of the PTBXL dataset, a comprehensive ECG dataset widely used in cardiovascular research.</w:t>
      </w: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686BE3B3"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learning in other fields, healthcare data, especially time-series signals like ECG, often face </w:t>
      </w:r>
      <w:r w:rsidRPr="008F06A8">
        <w:rPr>
          <w:rFonts w:ascii="Times New Roman" w:eastAsia="Times New Roman" w:hAnsi="Times New Roman" w:cs="Times New Roman"/>
          <w:sz w:val="24"/>
          <w:szCs w:val="24"/>
        </w:rPr>
        <w:lastRenderedPageBreak/>
        <w:t>limitations in data availability and quality. Traditional augmentation methods and newer generative models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{"citationID":"3ysxDBNy","properties":{"formattedCitation":"(Akhoondkazemi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w:t>
      </w:r>
      <w:commentRangeStart w:id="6"/>
      <w:commentRangeStart w:id="7"/>
      <w:r>
        <w:rPr>
          <w:rFonts w:ascii="Times New Roman" w:eastAsia="Times New Roman" w:hAnsi="Times New Roman" w:cs="Times New Roman"/>
          <w:sz w:val="24"/>
          <w:szCs w:val="24"/>
        </w:rPr>
        <w:t>privacy</w:t>
      </w:r>
      <w:commentRangeEnd w:id="6"/>
      <w:r>
        <w:rPr>
          <w:rStyle w:val="CommentReference"/>
        </w:rPr>
        <w:commentReference w:id="6"/>
      </w:r>
      <w:commentRangeEnd w:id="7"/>
      <w:r>
        <w:rPr>
          <w:rStyle w:val="CommentReference"/>
        </w:rPr>
        <w:commentReference w:id="7"/>
      </w:r>
      <w:r>
        <w:rPr>
          <w:rFonts w:ascii="Times New Roman" w:eastAsia="Times New Roman" w:hAnsi="Times New Roman" w:cs="Times New Roman"/>
          <w:sz w:val="24"/>
          <w:szCs w:val="24"/>
        </w:rPr>
        <w:t xml:space="preserve"> and data accessibility, federated learning has emerged as a promising solution. Rather than centralizing data in one location, federated learning enables multiple devices or institutions to collaboratively train a model while retaining data locally. </w:t>
      </w:r>
      <w:commentRangeStart w:id="8"/>
      <w:r>
        <w:rPr>
          <w:rFonts w:ascii="Times New Roman" w:eastAsia="Times New Roman" w:hAnsi="Times New Roman" w:cs="Times New Roman"/>
          <w:sz w:val="24"/>
          <w:szCs w:val="24"/>
        </w:rPr>
        <w:t>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w:t>
      </w:r>
      <w:commentRangeEnd w:id="8"/>
      <w:r>
        <w:rPr>
          <w:rStyle w:val="CommentReference"/>
        </w:rPr>
        <w:commentReference w:id="8"/>
      </w:r>
      <w:r>
        <w:rPr>
          <w:rFonts w:ascii="Times New Roman" w:eastAsia="Times New Roman" w:hAnsi="Times New Roman" w:cs="Times New Roman"/>
          <w:sz w:val="24"/>
          <w:szCs w:val="24"/>
        </w:rPr>
        <w:t xml:space="preserve"> </w:t>
      </w:r>
      <w:r w:rsidRPr="008F06A8">
        <w:rPr>
          <w:rFonts w:ascii="Times New Roman" w:eastAsia="Times New Roman" w:hAnsi="Times New Roman" w:cs="Times New Roman"/>
          <w:sz w:val="24"/>
          <w:szCs w:val="24"/>
        </w:rPr>
        <w:t>In this study, we are not focusing on privacy or data security in federated learning. Instead, we are looking closely at how using data augmentation 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 xml:space="preserve">next part of </w:t>
      </w:r>
      <w:proofErr w:type="spellStart"/>
      <w:r w:rsidR="008F06A8">
        <w:rPr>
          <w:rFonts w:ascii="Times New Roman" w:eastAsia="Times New Roman" w:hAnsi="Times New Roman" w:cs="Times New Roman"/>
          <w:sz w:val="24"/>
          <w:szCs w:val="24"/>
        </w:rPr>
        <w:t>out</w:t>
      </w:r>
      <w:proofErr w:type="spellEnd"/>
      <w:r w:rsidR="008F06A8">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 xml:space="preserve">, we implement a federated learning setup </w:t>
      </w:r>
      <w:commentRangeStart w:id="9"/>
      <w:commentRangeStart w:id="10"/>
      <w:r>
        <w:rPr>
          <w:rFonts w:ascii="Times New Roman" w:eastAsia="Times New Roman" w:hAnsi="Times New Roman" w:cs="Times New Roman"/>
          <w:sz w:val="24"/>
          <w:szCs w:val="24"/>
        </w:rPr>
        <w:t>using</w:t>
      </w:r>
      <w:commentRangeEnd w:id="9"/>
      <w:r w:rsidR="009F0E86">
        <w:rPr>
          <w:rStyle w:val="CommentReference"/>
        </w:rPr>
        <w:commentReference w:id="9"/>
      </w:r>
      <w:commentRangeEnd w:id="10"/>
      <w:r w:rsidR="00D62ADB">
        <w:rPr>
          <w:rStyle w:val="CommentReference"/>
        </w:rPr>
        <w:commentReference w:id="10"/>
      </w:r>
      <w:r>
        <w:rPr>
          <w:rFonts w:ascii="Times New Roman" w:eastAsia="Times New Roman" w:hAnsi="Times New Roman" w:cs="Times New Roman"/>
          <w:sz w:val="24"/>
          <w:szCs w:val="24"/>
        </w:rPr>
        <w:t xml:space="preserve"> the Federated Averaging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the improvements in feature learning were less evident, indicating 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aims to advance the understanding of how different augmentation strategies influence the explainability and feature space alignment in federated learning models, specifically those trained using the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xml:space="preserve">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initial investigation was centered on uncovering the effects of different label-invariant augmentation methods on feature learning within convolutional neural networks (CNNs) applied </w:t>
      </w:r>
      <w:r>
        <w:rPr>
          <w:rFonts w:ascii="Times New Roman" w:eastAsia="Times New Roman" w:hAnsi="Times New Roman" w:cs="Times New Roman"/>
          <w:sz w:val="24"/>
          <w:szCs w:val="24"/>
        </w:rPr>
        <w:lastRenderedPageBreak/>
        <w:t>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1178A3C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model's attention to key signal features, while jitter sometimes led to a decrease in performance by introducing noise that obscured clinically relevant patterns. These observations underscored the importance of informed augmentation selection, as certain transformations could </w:t>
      </w:r>
      <w:r>
        <w:rPr>
          <w:rFonts w:ascii="Times New Roman" w:eastAsia="Times New Roman" w:hAnsi="Times New Roman" w:cs="Times New Roman"/>
          <w:sz w:val="24"/>
          <w:szCs w:val="24"/>
        </w:rPr>
        <w:lastRenderedPageBreak/>
        <w:t>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{"citationID":"kTrlRf5T","properties":{"formattedCitation":"(Balasubramanian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132C8E11" w14:textId="77777777" w:rsidR="00461B31" w:rsidRDefault="00461B31">
      <w:pPr>
        <w:spacing w:line="480" w:lineRule="auto"/>
        <w:rPr>
          <w:rFonts w:ascii="Times New Roman" w:eastAsia="Times New Roman" w:hAnsi="Times New Roman" w:cs="Times New Roman"/>
          <w:b/>
          <w:sz w:val="24"/>
          <w:szCs w:val="24"/>
        </w:rPr>
      </w:pPr>
    </w:p>
    <w:p w14:paraId="16F8238F" w14:textId="77777777" w:rsidR="00461B31" w:rsidRDefault="00461B31">
      <w:pPr>
        <w:spacing w:line="480" w:lineRule="auto"/>
        <w:rPr>
          <w:rFonts w:ascii="Times New Roman" w:eastAsia="Times New Roman" w:hAnsi="Times New Roman" w:cs="Times New Roman"/>
          <w:b/>
          <w:sz w:val="24"/>
          <w:szCs w:val="24"/>
        </w:rPr>
      </w:pPr>
    </w:p>
    <w:p w14:paraId="61CE1FD7" w14:textId="77777777" w:rsidR="00461B31" w:rsidRDefault="00461B31">
      <w:pPr>
        <w:spacing w:line="480" w:lineRule="auto"/>
        <w:rPr>
          <w:rFonts w:ascii="Times New Roman" w:eastAsia="Times New Roman" w:hAnsi="Times New Roman" w:cs="Times New Roman"/>
          <w:b/>
          <w:sz w:val="24"/>
          <w:szCs w:val="24"/>
        </w:rPr>
      </w:pPr>
    </w:p>
    <w:p w14:paraId="48E5BF00" w14:textId="77777777" w:rsidR="00461B31" w:rsidRDefault="00461B31">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11"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11"/>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DDB4957"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{"citationID":"nCHla6fd","properties":{"formattedCitation":"(Fan et al. 2022)","plainCitation":"(Fan et al. 2022)","noteIndex":0},"citationItems":[{"id":176,"uris":["http://zotero.org/users/local/Jl2RFOTG/items/M4Y4IBJE"],"itemData":{"id":176,"type":"article-journal","abstract":"This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(Fan et al. 2022)</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{"citationID":"xEhmJzJi","properties":{"formattedCitation":"(Xu, Zhang, and Xiao 2023)","plainCitation":"(Xu, Zhang, and Xiao 2023)","noteIndex":0},"citationItems":[{"id":177,"uris":["http://zotero.org/users/local/Jl2RFOTG/items/HUXMMWS8"],"itemData":{"id":177,"type":"article-journal","abstract":"The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(Xu, Zhang, and Xiao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08531664"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lastRenderedPageBreak/>
        <w:t xml:space="preserve">Generalization across varied patient populations remains a significant challenge, especially in distributed learning frameworks </w:t>
      </w:r>
      <w:proofErr w:type="gramStart"/>
      <w:r w:rsidRPr="00E268BA">
        <w:rPr>
          <w:rFonts w:ascii="Times New Roman" w:eastAsia="Times New Roman" w:hAnsi="Times New Roman" w:cs="Times New Roman"/>
          <w:sz w:val="24"/>
          <w:szCs w:val="24"/>
        </w:rPr>
        <w:t>where</w:t>
      </w:r>
      <w:proofErr w:type="gramEnd"/>
      <w:r w:rsidRPr="00E268BA">
        <w:rPr>
          <w:rFonts w:ascii="Times New Roman" w:eastAsia="Times New Roman" w:hAnsi="Times New Roman" w:cs="Times New Roman"/>
          <w:sz w:val="24"/>
          <w:szCs w:val="24"/>
        </w:rPr>
        <w:t xml:space="preserv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{"citationID":"0WCBUTS8","properties":{"formattedCitation":"(Yuan and Siyal 2023)","plainCitation":"(Yuan and Siyal 2023)","noteIndex":0},"citationItems":[{"id":179,"uris":["http://zotero.org/users/local/Jl2RFOTG/items/4STQ597Q"],"itemData":{"id":179,"type":"article-journal","abstract":"Computer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(Yuan and Siyal 2023)</w:t>
      </w:r>
      <w:r w:rsidR="00461B31">
        <w:rPr>
          <w:rFonts w:ascii="Times New Roman" w:eastAsia="Times New Roman" w:hAnsi="Times New Roman" w:cs="Times New Roman"/>
          <w:sz w:val="24"/>
          <w:szCs w:val="24"/>
        </w:rPr>
        <w:fldChar w:fldCharType="end"/>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2" w:name="_Hlk181732659"/>
      <w:r w:rsidRPr="007B1B7F">
        <w:rPr>
          <w:rFonts w:ascii="Times New Roman" w:eastAsia="Times New Roman" w:hAnsi="Times New Roman" w:cs="Times New Roman"/>
          <w:iCs/>
          <w:sz w:val="24"/>
          <w:szCs w:val="24"/>
        </w:rPr>
        <w:t>The Need for Augmentation in Healthcare Time-</w:t>
      </w:r>
      <w:commentRangeStart w:id="13"/>
      <w:commentRangeStart w:id="14"/>
      <w:r w:rsidRPr="007B1B7F">
        <w:rPr>
          <w:rFonts w:ascii="Times New Roman" w:eastAsia="Times New Roman" w:hAnsi="Times New Roman" w:cs="Times New Roman"/>
          <w:iCs/>
          <w:sz w:val="24"/>
          <w:szCs w:val="24"/>
        </w:rPr>
        <w:t>Series</w:t>
      </w:r>
      <w:bookmarkEnd w:id="12"/>
      <w:commentRangeEnd w:id="13"/>
      <w:r w:rsidRPr="007B1B7F">
        <w:rPr>
          <w:rStyle w:val="CommentReference"/>
          <w:iCs/>
        </w:rPr>
        <w:commentReference w:id="13"/>
      </w:r>
      <w:commentRangeEnd w:id="14"/>
      <w:r w:rsidRPr="007B1B7F">
        <w:rPr>
          <w:rStyle w:val="CommentReference"/>
          <w:iCs/>
        </w:rPr>
        <w:commentReference w:id="14"/>
      </w:r>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4C1ECECA" w:rsidR="002C06D8" w:rsidRDefault="00461B31"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{"citationID":"QWTsXQP3","properties":{"formattedCitation":"(Guo,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(Guo, Yang, and Sano 2023)</w:t>
      </w:r>
      <w:r>
        <w:rPr>
          <w:rFonts w:ascii="Times New Roman" w:eastAsia="Times New Roman" w:hAnsi="Times New Roman" w:cs="Times New Roman"/>
          <w:sz w:val="24"/>
          <w:szCs w:val="24"/>
        </w:rPr>
        <w:fldChar w:fldCharType="end"/>
      </w:r>
      <w:r w:rsidR="00DF6E76">
        <w:rPr>
          <w:rFonts w:ascii="Times New Roman" w:eastAsia="Times New Roman" w:hAnsi="Times New Roman" w:cs="Times New Roman"/>
          <w:sz w:val="24"/>
          <w:szCs w:val="24"/>
        </w:rPr>
        <w:t xml:space="preserve">, in their paper “Empirical Study of Mix-based Data Augmentation Methods in Physiological Time Series Data,” demonstrated that mix-based augmentations (like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xml:space="preserve">, </w:t>
      </w:r>
      <w:proofErr w:type="spellStart"/>
      <w:r w:rsidR="00DF6E76">
        <w:rPr>
          <w:rFonts w:ascii="Times New Roman" w:eastAsia="Times New Roman" w:hAnsi="Times New Roman" w:cs="Times New Roman"/>
          <w:sz w:val="24"/>
          <w:szCs w:val="24"/>
        </w:rPr>
        <w:t>cutmix</w:t>
      </w:r>
      <w:proofErr w:type="spellEnd"/>
      <w:r w:rsidR="00DF6E76">
        <w:rPr>
          <w:rFonts w:ascii="Times New Roman" w:eastAsia="Times New Roman" w:hAnsi="Times New Roman" w:cs="Times New Roman"/>
          <w:sz w:val="24"/>
          <w:szCs w:val="24"/>
        </w:rPr>
        <w:t xml:space="preserve">, and manifold </w:t>
      </w:r>
      <w:proofErr w:type="spellStart"/>
      <w:r w:rsidR="00DF6E76">
        <w:rPr>
          <w:rFonts w:ascii="Times New Roman" w:eastAsia="Times New Roman" w:hAnsi="Times New Roman" w:cs="Times New Roman"/>
          <w:sz w:val="24"/>
          <w:szCs w:val="24"/>
        </w:rPr>
        <w:t>mixup</w:t>
      </w:r>
      <w:proofErr w:type="spellEnd"/>
      <w:r w:rsidR="00DF6E76">
        <w:rPr>
          <w:rFonts w:ascii="Times New Roman" w:eastAsia="Times New Roman" w:hAnsi="Times New Roman" w:cs="Times New Roman"/>
          <w:sz w:val="24"/>
          <w:szCs w:val="24"/>
        </w:rPr>
        <w:t>)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lastRenderedPageBreak/>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To address the challenges in healthcare time-series data, we implemented several augmentation </w:t>
      </w:r>
      <w:proofErr w:type="gramStart"/>
      <w:r w:rsidRPr="00716AC5">
        <w:rPr>
          <w:rFonts w:ascii="Times New Roman" w:eastAsia="Times New Roman" w:hAnsi="Times New Roman" w:cs="Times New Roman"/>
          <w:sz w:val="24"/>
          <w:szCs w:val="24"/>
        </w:rPr>
        <w:t>techniques(</w:t>
      </w:r>
      <w:proofErr w:type="gramEnd"/>
      <w:r w:rsidRPr="00716AC5">
        <w:rPr>
          <w:rFonts w:ascii="Times New Roman" w:eastAsia="Times New Roman" w:hAnsi="Times New Roman" w:cs="Times New Roman"/>
          <w:sz w:val="24"/>
          <w:szCs w:val="24"/>
        </w:rPr>
        <w:t>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1CCF5F60"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performance</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{"citationID":"JesXjw0D","properties":{"formattedCitation":"(Yang,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274ABBFA"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1</w:t>
      </w:r>
      <w:r w:rsidRPr="001F4296">
        <w:rPr>
          <w:rFonts w:ascii="Times New Roman" w:hAnsi="Times New Roman" w:cs="Times New Roman"/>
        </w:rPr>
        <w:fldChar w:fldCharType="end"/>
      </w:r>
      <w:r w:rsidRPr="001F4296">
        <w:rPr>
          <w:rFonts w:ascii="Times New Roman" w:hAnsi="Times New Roman" w:cs="Times New Roman"/>
        </w:rPr>
        <w:t>- Base Signal</w:t>
      </w:r>
    </w:p>
    <w:p w14:paraId="725E790F" w14:textId="77777777" w:rsidR="001F4296" w:rsidRPr="00716AC5" w:rsidRDefault="001F4296" w:rsidP="00716AC5">
      <w:pPr>
        <w:spacing w:line="480" w:lineRule="auto"/>
        <w:rPr>
          <w:rFonts w:ascii="Times New Roman" w:eastAsia="Times New Roman" w:hAnsi="Times New Roman" w:cs="Times New Roman"/>
          <w:sz w:val="24"/>
          <w:szCs w:val="24"/>
        </w:rPr>
      </w:pPr>
    </w:p>
    <w:p w14:paraId="3435979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6948A4DB"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w:t>
      </w:r>
      <w:r w:rsidRPr="00716AC5">
        <w:rPr>
          <w:rFonts w:ascii="Times New Roman" w:eastAsia="Times New Roman" w:hAnsi="Times New Roman" w:cs="Times New Roman"/>
          <w:sz w:val="24"/>
          <w:szCs w:val="24"/>
        </w:rPr>
        <w:lastRenderedPageBreak/>
        <w:t>readings are common due to environmental or physiological factors. By introducing controlled noise, jittering encourages the model to ignore minor inconsistencies, improving its robustness to data noise. In this study, we used a noise parameter, sigma, to control the magnitude of the jitter, ensuring realistic variations that mirror true physiological conditions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{"citationID":"DlKdPjhC","properties":{"formattedCitation":"(Yang,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1BABEA10">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7AC7991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2</w:t>
      </w:r>
      <w:r w:rsidRPr="001F4296">
        <w:rPr>
          <w:rFonts w:ascii="Times New Roman" w:hAnsi="Times New Roman" w:cs="Times New Roman"/>
        </w:rPr>
        <w:fldChar w:fldCharType="end"/>
      </w:r>
      <w:r w:rsidR="002F63A5">
        <w:rPr>
          <w:rFonts w:ascii="Times New Roman" w:hAnsi="Times New Roman" w:cs="Times New Roman"/>
        </w:rPr>
        <w:t>.2</w:t>
      </w:r>
      <w:r w:rsidRPr="001F4296">
        <w:rPr>
          <w:rFonts w:ascii="Times New Roman" w:hAnsi="Times New Roman" w:cs="Times New Roman"/>
        </w:rPr>
        <w:t xml:space="preserve"> Jitter</w:t>
      </w:r>
    </w:p>
    <w:p w14:paraId="68966BA2"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w:t>
      </w:r>
      <w:proofErr w:type="gramStart"/>
      <w:r w:rsidRPr="00716AC5">
        <w:rPr>
          <w:rFonts w:ascii="Times New Roman" w:eastAsia="Times New Roman" w:hAnsi="Times New Roman" w:cs="Times New Roman"/>
          <w:sz w:val="24"/>
          <w:szCs w:val="24"/>
        </w:rPr>
        <w:t>0,σ</w:t>
      </w:r>
      <w:proofErr w:type="gramEnd"/>
      <w:r w:rsidRPr="00716AC5">
        <w:rPr>
          <w:rFonts w:ascii="Times New Roman" w:eastAsia="Times New Roman" w:hAnsi="Times New Roman" w:cs="Times New Roman"/>
          <w:sz w:val="24"/>
          <w:szCs w:val="24"/>
        </w:rPr>
        <w:t xml:space="preserve">). </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23CABBA9"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load issues, which we addressed by applying scaling on a per-point basis within each data segment</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{"citationID":"eTVgfTvT","properties":{"formattedCitation":"(Yang,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1373C8A1" wp14:editId="268371A7">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37BFA500"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3</w:t>
      </w:r>
      <w:r w:rsidRPr="001F4296">
        <w:rPr>
          <w:rFonts w:ascii="Times New Roman" w:hAnsi="Times New Roman" w:cs="Times New Roman"/>
        </w:rPr>
        <w:fldChar w:fldCharType="end"/>
      </w:r>
      <w:r w:rsidRPr="001F4296">
        <w:rPr>
          <w:rFonts w:ascii="Times New Roman" w:hAnsi="Times New Roman" w:cs="Times New Roman"/>
        </w:rPr>
        <w:t xml:space="preserve"> Scale</w:t>
      </w:r>
    </w:p>
    <w:p w14:paraId="702EB95C" w14:textId="77777777" w:rsidR="001F4296" w:rsidRPr="00716AC5" w:rsidRDefault="001F4296" w:rsidP="00716AC5">
      <w:pPr>
        <w:spacing w:line="480" w:lineRule="auto"/>
        <w:rPr>
          <w:rFonts w:ascii="Times New Roman" w:eastAsia="Times New Roman" w:hAnsi="Times New Roman" w:cs="Times New Roman"/>
          <w:sz w:val="24"/>
          <w:szCs w:val="24"/>
        </w:rPr>
      </w:pPr>
    </w:p>
    <w:p w14:paraId="32F01E4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w:t>
      </w:r>
      <w:proofErr w:type="gramStart"/>
      <w:r w:rsidRPr="00716AC5">
        <w:rPr>
          <w:rFonts w:ascii="Times New Roman" w:eastAsia="Times New Roman" w:hAnsi="Times New Roman" w:cs="Times New Roman"/>
          <w:sz w:val="24"/>
          <w:szCs w:val="24"/>
        </w:rPr>
        <w:t>ϵ ,</w:t>
      </w:r>
      <w:proofErr w:type="gramEnd"/>
      <w:r w:rsidRPr="00716AC5">
        <w:rPr>
          <w:rFonts w:ascii="Times New Roman" w:eastAsia="Times New Roman" w:hAnsi="Times New Roman" w:cs="Times New Roman"/>
          <w:sz w:val="24"/>
          <w:szCs w:val="24"/>
        </w:rPr>
        <w:t xml:space="preserve">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p>
    <w:p w14:paraId="5C9BDC66" w14:textId="77777777" w:rsidR="007B1B7F" w:rsidRDefault="007B1B7F" w:rsidP="002F63A5">
      <w:pPr>
        <w:spacing w:line="480" w:lineRule="auto"/>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209C785E"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dimensions</w:t>
      </w:r>
      <w:r w:rsidR="00461B3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{"citationID":"FMqZFKjp","properties":{"formattedCitation":"(Yang,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06E8361" wp14:editId="5EB024DF">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3174AD0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002F63A5">
        <w:rPr>
          <w:rFonts w:ascii="Times New Roman" w:hAnsi="Times New Roman" w:cs="Times New Roman"/>
        </w:rPr>
        <w:t>2.</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4</w:t>
      </w:r>
      <w:r w:rsidRPr="001F4296">
        <w:rPr>
          <w:rFonts w:ascii="Times New Roman" w:hAnsi="Times New Roman" w:cs="Times New Roman"/>
        </w:rPr>
        <w:fldChar w:fldCharType="end"/>
      </w:r>
      <w:r w:rsidRPr="001F4296">
        <w:rPr>
          <w:rFonts w:ascii="Times New Roman" w:hAnsi="Times New Roman" w:cs="Times New Roman"/>
        </w:rPr>
        <w:t xml:space="preserve"> Flip</w:t>
      </w:r>
    </w:p>
    <w:p w14:paraId="37EA8F2E" w14:textId="77777777" w:rsidR="001F4296" w:rsidRPr="00716AC5" w:rsidRDefault="001F4296" w:rsidP="00716AC5">
      <w:pPr>
        <w:spacing w:line="480" w:lineRule="auto"/>
        <w:rPr>
          <w:rFonts w:ascii="Times New Roman" w:eastAsia="Times New Roman" w:hAnsi="Times New Roman" w:cs="Times New Roman"/>
          <w:sz w:val="24"/>
          <w:szCs w:val="24"/>
        </w:rPr>
      </w:pPr>
    </w:p>
    <w:p w14:paraId="2434EEDB" w14:textId="641E3CC8" w:rsidR="00DF6E76"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p>
    <w:p w14:paraId="2506E535" w14:textId="2DCF498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lastRenderedPageBreak/>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4269F2C"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{"citationID":"N1angXC4","properties":{"formattedCitation":"(Yang,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2D2AD167">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07F73366" w:rsidR="00333CD5" w:rsidRPr="00333CD5" w:rsidRDefault="00333CD5" w:rsidP="00333CD5">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5 Magnitude warp</w:t>
      </w:r>
    </w:p>
    <w:p w14:paraId="5756654D" w14:textId="77777777" w:rsidR="00333CD5" w:rsidRPr="00716AC5" w:rsidRDefault="00333CD5" w:rsidP="00716AC5">
      <w:pPr>
        <w:spacing w:line="480" w:lineRule="auto"/>
        <w:rPr>
          <w:rFonts w:ascii="Times New Roman" w:eastAsia="Times New Roman" w:hAnsi="Times New Roman" w:cs="Times New Roman"/>
          <w:sz w:val="24"/>
          <w:szCs w:val="24"/>
        </w:rPr>
      </w:pPr>
    </w:p>
    <w:p w14:paraId="775EBBC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t>
      </w:r>
      <w:proofErr w:type="gramStart"/>
      <w:r w:rsidRPr="00716AC5">
        <w:rPr>
          <w:rFonts w:ascii="Times New Roman" w:eastAsia="Times New Roman" w:hAnsi="Times New Roman" w:cs="Times New Roman"/>
          <w:sz w:val="24"/>
          <w:szCs w:val="24"/>
        </w:rPr>
        <w:t>),where</w:t>
      </w:r>
      <w:proofErr w:type="gramEnd"/>
      <w:r w:rsidRPr="00716AC5">
        <w:rPr>
          <w:rFonts w:ascii="Times New Roman" w:eastAsia="Times New Roman" w:hAnsi="Times New Roman" w:cs="Times New Roman"/>
          <w:sz w:val="24"/>
          <w:szCs w:val="24"/>
        </w:rPr>
        <w:t xml:space="preserve"> w(t) is a cubic spline interpolation.</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5474A0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{"citationID":"qOwglNgz","properties":{"formattedCitation":"(Yang,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lastRenderedPageBreak/>
        <w:drawing>
          <wp:inline distT="0" distB="0" distL="0" distR="0" wp14:anchorId="32AF96AA" wp14:editId="72A4890E">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689A5F49" w:rsidR="00333CD5" w:rsidRPr="00333CD5"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6 Time warp</w:t>
      </w:r>
    </w:p>
    <w:p w14:paraId="0B23C119" w14:textId="77777777" w:rsidR="00333CD5" w:rsidRPr="00716AC5" w:rsidRDefault="00333CD5" w:rsidP="00716AC5">
      <w:pPr>
        <w:spacing w:line="480" w:lineRule="auto"/>
        <w:rPr>
          <w:rFonts w:ascii="Times New Roman" w:eastAsia="Times New Roman" w:hAnsi="Times New Roman" w:cs="Times New Roman"/>
          <w:sz w:val="24"/>
          <w:szCs w:val="24"/>
        </w:rPr>
      </w:pPr>
    </w:p>
    <w:p w14:paraId="580CB6A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5C0CC70F"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{"citationID":"3X1HiEIb","properties":{"formattedCitation":"(Yang,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71DAEF8A" wp14:editId="4753BDC8">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788DAC00"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 xml:space="preserve">7 Window </w:t>
      </w:r>
      <w:r>
        <w:rPr>
          <w:rFonts w:ascii="Times New Roman" w:hAnsi="Times New Roman" w:cs="Times New Roman"/>
        </w:rPr>
        <w:t>slice</w:t>
      </w:r>
    </w:p>
    <w:p w14:paraId="783C188A" w14:textId="77777777" w:rsidR="008A17F0" w:rsidRPr="00716AC5" w:rsidRDefault="008A17F0" w:rsidP="00716AC5">
      <w:pPr>
        <w:spacing w:line="480" w:lineRule="auto"/>
        <w:rPr>
          <w:rFonts w:ascii="Times New Roman" w:eastAsia="Times New Roman" w:hAnsi="Times New Roman" w:cs="Times New Roman"/>
          <w:sz w:val="24"/>
          <w:szCs w:val="24"/>
        </w:rPr>
      </w:pPr>
    </w:p>
    <w:p w14:paraId="2BA8B078"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p>
    <w:p w14:paraId="05C1FACD" w14:textId="420566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with </w:t>
      </w:r>
      <w:proofErr w:type="spellStart"/>
      <w:proofErr w:type="gramStart"/>
      <w:r w:rsidRPr="00716AC5">
        <w:rPr>
          <w:rFonts w:ascii="Times New Roman" w:eastAsia="Times New Roman" w:hAnsi="Times New Roman" w:cs="Times New Roman"/>
          <w:sz w:val="24"/>
          <w:szCs w:val="24"/>
        </w:rPr>
        <w:t>padding,where</w:t>
      </w:r>
      <w:proofErr w:type="spellEnd"/>
      <w:proofErr w:type="gramEnd"/>
      <w:r w:rsidRPr="00716AC5">
        <w:rPr>
          <w:rFonts w:ascii="Times New Roman" w:eastAsia="Times New Roman" w:hAnsi="Times New Roman" w:cs="Times New Roman"/>
          <w:sz w:val="24"/>
          <w:szCs w:val="24"/>
        </w:rPr>
        <w:t xml:space="preserve"> t0 is a random start index and L is the window length.</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2AFD3016"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lengths.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{"citationID":"T1Q4utkz","properties":{"formattedCitation":"(Yang,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61F3215C">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6E39BD54"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w:t>
      </w:r>
      <w:r w:rsidR="002F63A5">
        <w:rPr>
          <w:rFonts w:ascii="Times New Roman" w:hAnsi="Times New Roman" w:cs="Times New Roman"/>
        </w:rPr>
        <w:t>2.</w:t>
      </w:r>
      <w:r w:rsidRPr="008A17F0">
        <w:rPr>
          <w:rFonts w:ascii="Times New Roman" w:hAnsi="Times New Roman" w:cs="Times New Roman"/>
        </w:rPr>
        <w:t>8 Window warp</w:t>
      </w:r>
    </w:p>
    <w:p w14:paraId="62FEF5FD" w14:textId="77777777" w:rsidR="008A17F0" w:rsidRPr="00716AC5" w:rsidRDefault="008A17F0" w:rsidP="00716AC5">
      <w:pPr>
        <w:spacing w:line="480" w:lineRule="auto"/>
        <w:rPr>
          <w:rFonts w:ascii="Times New Roman" w:eastAsia="Times New Roman" w:hAnsi="Times New Roman" w:cs="Times New Roman"/>
          <w:sz w:val="24"/>
          <w:szCs w:val="24"/>
        </w:rPr>
      </w:pPr>
    </w:p>
    <w:p w14:paraId="50C1A2D9"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 xml:space="preserve">: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where t0 is a random start </w:t>
      </w:r>
      <w:proofErr w:type="spellStart"/>
      <w:proofErr w:type="gramStart"/>
      <w:r w:rsidRPr="00716AC5">
        <w:rPr>
          <w:rFonts w:ascii="Times New Roman" w:eastAsia="Times New Roman" w:hAnsi="Times New Roman" w:cs="Times New Roman"/>
          <w:sz w:val="24"/>
          <w:szCs w:val="24"/>
        </w:rPr>
        <w:t>index,L</w:t>
      </w:r>
      <w:proofErr w:type="spellEnd"/>
      <w:proofErr w:type="gramEnd"/>
      <w:r w:rsidRPr="00716AC5">
        <w:rPr>
          <w:rFonts w:ascii="Times New Roman" w:eastAsia="Times New Roman" w:hAnsi="Times New Roman" w:cs="Times New Roman"/>
          <w:sz w:val="24"/>
          <w:szCs w:val="24"/>
        </w:rPr>
        <w:t xml:space="preserve"> is the window </w:t>
      </w:r>
      <w:proofErr w:type="spellStart"/>
      <w:r w:rsidRPr="00716AC5">
        <w:rPr>
          <w:rFonts w:ascii="Times New Roman" w:eastAsia="Times New Roman" w:hAnsi="Times New Roman" w:cs="Times New Roman"/>
          <w:sz w:val="24"/>
          <w:szCs w:val="24"/>
        </w:rPr>
        <w:t>length,and</w:t>
      </w:r>
      <w:proofErr w:type="spellEnd"/>
      <w:r w:rsidRPr="00716AC5">
        <w:rPr>
          <w:rFonts w:ascii="Times New Roman" w:eastAsia="Times New Roman" w:hAnsi="Times New Roman" w:cs="Times New Roman"/>
          <w:sz w:val="24"/>
          <w:szCs w:val="24"/>
        </w:rPr>
        <w:t xml:space="preserve"> β is a stretching factor.</w:t>
      </w:r>
    </w:p>
    <w:p w14:paraId="01C80FE6" w14:textId="77777777" w:rsidR="00461B31" w:rsidRDefault="00461B31" w:rsidP="00716AC5">
      <w:pPr>
        <w:spacing w:line="480" w:lineRule="auto"/>
        <w:rPr>
          <w:rFonts w:ascii="Times New Roman" w:eastAsia="Times New Roman" w:hAnsi="Times New Roman" w:cs="Times New Roman"/>
          <w:i/>
          <w:iCs/>
          <w:sz w:val="24"/>
          <w:szCs w:val="24"/>
        </w:rPr>
      </w:pPr>
    </w:p>
    <w:p w14:paraId="04061F76" w14:textId="4883C276" w:rsidR="00716AC5" w:rsidRPr="0021770D" w:rsidRDefault="00716AC5" w:rsidP="00716AC5">
      <w:pPr>
        <w:spacing w:line="480" w:lineRule="auto"/>
        <w:rPr>
          <w:rFonts w:ascii="Times New Roman" w:eastAsia="Times New Roman" w:hAnsi="Times New Roman" w:cs="Times New Roman"/>
          <w:i/>
          <w:iCs/>
          <w:sz w:val="24"/>
          <w:szCs w:val="24"/>
        </w:rPr>
      </w:pPr>
      <w:r w:rsidRPr="001F4296">
        <w:rPr>
          <w:rFonts w:ascii="Times New Roman" w:eastAsia="Times New Roman" w:hAnsi="Times New Roman" w:cs="Times New Roman"/>
          <w:i/>
          <w:iCs/>
          <w:sz w:val="24"/>
          <w:szCs w:val="24"/>
        </w:rPr>
        <w:t>2.</w:t>
      </w:r>
      <w:r w:rsidR="001F4296" w:rsidRPr="001F4296">
        <w:rPr>
          <w:rFonts w:ascii="Times New Roman" w:eastAsia="Times New Roman" w:hAnsi="Times New Roman" w:cs="Times New Roman"/>
          <w:i/>
          <w:iCs/>
          <w:sz w:val="24"/>
          <w:szCs w:val="24"/>
        </w:rPr>
        <w:t>4</w:t>
      </w:r>
      <w:r w:rsidRPr="001F4296">
        <w:rPr>
          <w:rFonts w:ascii="Times New Roman" w:eastAsia="Times New Roman" w:hAnsi="Times New Roman" w:cs="Times New Roman"/>
          <w:i/>
          <w:i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Traditional augmentations may require expert tuning, and sometimes compromise data integrity. Advanced techniques like mix-based augmentations (e.g.,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xml:space="preserve">, and 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r w:rsidRPr="00716AC5">
        <w:rPr>
          <w:rFonts w:ascii="Times New Roman" w:eastAsia="Times New Roman" w:hAnsi="Times New Roman" w:cs="Times New Roman"/>
          <w:sz w:val="24"/>
          <w:szCs w:val="24"/>
        </w:rPr>
        <w:lastRenderedPageBreak/>
        <w:t>create richer feature representations by combining multiple data samples, reducing dependence on domain-specific adjustments:</w:t>
      </w:r>
    </w:p>
    <w:p w14:paraId="06698B68" w14:textId="46DC508B"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two signals, generating transitions that capture variability</w:t>
      </w:r>
      <w:r w:rsidR="007B1B7F">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{"citationID":"RQhNENYG","properties":{"formattedCitation":"(Guo,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1A15C93C" w14:textId="4EE7AA80"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Replaces a segment with another signal, enhancing diversity</w:t>
      </w:r>
      <w:r w:rsidR="007B1B7F">
        <w:rPr>
          <w:rFonts w:ascii="Times New Roman" w:eastAsia="Times New Roman" w:hAnsi="Times New Roman" w:cs="Times New Roman"/>
          <w:sz w:val="24"/>
          <w:szCs w:val="24"/>
        </w:rPr>
        <w:t>.</w:t>
      </w:r>
      <w:r w:rsidR="00461B31">
        <w:fldChar w:fldCharType="begin"/>
      </w:r>
      <w:r w:rsidR="00461B31">
        <w:instrText xml:space="preserve"> ADDIN ZOTERO_ITEM CSL_CITATION {"citationID":"a1sMztFr","properties":{"formattedCitation":"(Guo,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fldChar w:fldCharType="separate"/>
      </w:r>
      <w:r w:rsidR="00461B31" w:rsidRPr="00461B31">
        <w:t>(Guo, Yang, and Sano 2023)</w:t>
      </w:r>
      <w:r w:rsidR="00461B31">
        <w:fldChar w:fldCharType="end"/>
      </w:r>
    </w:p>
    <w:p w14:paraId="50D5BBF7" w14:textId="7D540749"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{"citationID":"mhbxbkrc","properties":{"formattedCitation":"(Guo,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p>
    <w:p w14:paraId="3743EACA" w14:textId="4564BEE9"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461B31" w:rsidRPr="00461B31">
        <w:rPr>
          <w:rFonts w:ascii="Times New Roman" w:hAnsi="Times New Roman" w:cs="Times New Roman"/>
        </w:rPr>
        <w:fldChar w:fldCharType="begin"/>
      </w:r>
      <w:r w:rsidR="00461B31" w:rsidRPr="00461B31">
        <w:rPr>
          <w:rFonts w:ascii="Times New Roman" w:hAnsi="Times New Roman" w:cs="Times New Roman"/>
        </w:rPr>
        <w:instrText xml:space="preserve"> ADDIN ZOTERO_ITEM CSL_CITATION {"citationID":"0blQGDhc","properties":{"formattedCitation":"(Guo, Yang, and Sano 2023)","plainCitation":"(Guo, Yang, and Sano 2023)","noteIndex":0},"citationItems":[{"id":125,"uris":["http://zotero.org/users/local/Jl2RFOTG/items/8WBCNIJR"],"itemData":{"id":125,"type":"article","abstract":"Data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rsidR="00461B31" w:rsidRPr="00461B31">
        <w:rPr>
          <w:rFonts w:ascii="Times New Roman" w:hAnsi="Times New Roman" w:cs="Times New Roman"/>
        </w:rPr>
        <w:fldChar w:fldCharType="separate"/>
      </w:r>
      <w:r w:rsidR="00461B31" w:rsidRPr="00461B31">
        <w:rPr>
          <w:rFonts w:ascii="Times New Roman" w:hAnsi="Times New Roman" w:cs="Times New Roman"/>
        </w:rPr>
        <w:t>(Guo, Yang, and Sano 2023)</w:t>
      </w:r>
      <w:r w:rsidR="00461B31" w:rsidRPr="00461B31">
        <w:rPr>
          <w:rFonts w:ascii="Times New Roman" w:hAnsi="Times New Roman" w:cs="Times New Roman"/>
        </w:rPr>
        <w:fldChar w:fldCharType="end"/>
      </w:r>
      <w:r w:rsidRPr="00716AC5">
        <w:rPr>
          <w:rFonts w:ascii="Times New Roman" w:eastAsia="Times New Roman" w:hAnsi="Times New Roman" w:cs="Times New Roman"/>
          <w:sz w:val="24"/>
          <w:szCs w:val="24"/>
        </w:rPr>
        <w:t>.</w:t>
      </w: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3E7B9F96"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{"citationID":"7BhyCOAu","properties":{"formattedCitation":"(Wagner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15" w:name="_Hlk181732243"/>
      <w:r>
        <w:rPr>
          <w:rFonts w:ascii="Times New Roman" w:eastAsia="Times New Roman" w:hAnsi="Times New Roman" w:cs="Times New Roman"/>
          <w:b/>
          <w:sz w:val="24"/>
          <w:szCs w:val="24"/>
        </w:rPr>
        <w:t>MIT-BIH Arrhythmia Dataset</w:t>
      </w:r>
      <w:bookmarkEnd w:id="15"/>
    </w:p>
    <w:p w14:paraId="20570E15" w14:textId="2DB0EBE6"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MIT-BIH Arrhythmia Dataset is a foundational resource in arrhythmia detection, widely utilized due to its comprehensive representation of different heart rhythms and associated abnormalities. Developed by the Massachusetts Institute of Technology (MIT) and Beth Israel </w:t>
      </w:r>
      <w:r w:rsidRPr="00BA173F">
        <w:rPr>
          <w:rFonts w:ascii="Times New Roman" w:eastAsia="Times New Roman" w:hAnsi="Times New Roman" w:cs="Times New Roman"/>
          <w:sz w:val="24"/>
          <w:szCs w:val="24"/>
        </w:rPr>
        <w:lastRenderedPageBreak/>
        <w:t>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{"citationID":"wjndsXxX","properties":{"formattedCitation":"(Apandi,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59AB46A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this study, we focused on the four most frequently observed arrhythmias within the dataset: Normal Sinus Rhythm, Atrial Fibrillation, Peri-Ventricular Contraction, and Left Bundle Branch Block, comprising 198, 95, 94, and 73 samples, respectively. This selection allowed us to 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{"citationID":"wj8MgOpB","properties":{"formattedCitation":"(Apandi, Ikeura, and Hayakawa 2018)","plainCitation":"(Apandi, Ikeura, and Hayakawa 2018)","noteIndex":0},"citationItems":[{"id":184,"uris":["http://zotero.org/users/local/Jl2RFOTG/items/GW3I62CT"],"itemData":{"id":184,"type":"paper-conference","abstract":"Arrhythmia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(Apandi, Ikeura, and Hayakawa 2018)</w:t>
      </w:r>
      <w:r w:rsidR="00461B31">
        <w:rPr>
          <w:rFonts w:ascii="Times New Roman" w:eastAsia="Times New Roman" w:hAnsi="Times New Roman" w:cs="Times New Roman"/>
          <w:sz w:val="24"/>
          <w:szCs w:val="24"/>
        </w:rPr>
        <w:fldChar w:fldCharType="end"/>
      </w:r>
    </w:p>
    <w:p w14:paraId="41A00F7B" w14:textId="24E46FD2"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where detecting rare arrhythmias early is essential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{"citationID":"nxU6Dk57","properties":{"formattedCitation":"(Moody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347EAAD1" w14:textId="6BB9646F"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lastRenderedPageBreak/>
        <w:t>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commentRangeStart w:id="16"/>
      <w:commentRangeStart w:id="17"/>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{"citationID":"2NShFtdc","properties":{"formattedCitation":"(Moody and Mark 2001)","plainCitation":"(Moody and Mark 2001)","noteIndex":0},"citationItems":[{"id":187,"uris":["http://zotero.org/users/local/Jl2RFOTG/items/8I99BWCN"],"itemData":{"id":187,"type":"article-journal","abstract":"The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(Moody and Mark 2001)</w:t>
      </w:r>
      <w:r w:rsidR="00461B31">
        <w:rPr>
          <w:rFonts w:ascii="Times New Roman" w:eastAsia="Times New Roman" w:hAnsi="Times New Roman" w:cs="Times New Roman"/>
          <w:sz w:val="24"/>
          <w:szCs w:val="24"/>
        </w:rPr>
        <w:fldChar w:fldCharType="end"/>
      </w:r>
      <w:commentRangeEnd w:id="16"/>
      <w:r w:rsidR="00532F39">
        <w:rPr>
          <w:rStyle w:val="CommentReference"/>
        </w:rPr>
        <w:commentReference w:id="16"/>
      </w:r>
      <w:commentRangeEnd w:id="17"/>
      <w:r w:rsidR="00E54BF3">
        <w:rPr>
          <w:rStyle w:val="CommentReference"/>
        </w:rPr>
        <w:commentReference w:id="17"/>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t>Class 0 had 198 samples before augmentation and remained at 198 samples afterward. Class 1 had 95 samples initially, which increased to 198 post-</w:t>
      </w:r>
      <w:proofErr w:type="gramStart"/>
      <w:r w:rsidRPr="00D76172">
        <w:rPr>
          <w:rFonts w:ascii="Times New Roman" w:eastAsia="Times New Roman" w:hAnsi="Times New Roman" w:cs="Times New Roman"/>
          <w:sz w:val="24"/>
          <w:szCs w:val="24"/>
        </w:rPr>
        <w:t>augmentation</w:t>
      </w:r>
      <w:proofErr w:type="gramEnd"/>
      <w:r w:rsidRPr="00D76172">
        <w:rPr>
          <w:rFonts w:ascii="Times New Roman" w:eastAsia="Times New Roman" w:hAnsi="Times New Roman" w:cs="Times New Roman"/>
          <w:sz w:val="24"/>
          <w:szCs w:val="24"/>
        </w:rPr>
        <w:t>.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253E5077" w14:textId="1D576A01" w:rsidR="00D62ADB" w:rsidRPr="00461B31" w:rsidRDefault="00BA173F" w:rsidP="00D76172">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6AE77202" w14:textId="77777777" w:rsidR="002F63A5" w:rsidRDefault="002F63A5" w:rsidP="00CB0195">
      <w:pPr>
        <w:spacing w:line="480" w:lineRule="auto"/>
        <w:rPr>
          <w:rFonts w:ascii="Times New Roman" w:eastAsia="Times New Roman" w:hAnsi="Times New Roman" w:cs="Times New Roman"/>
          <w:b/>
          <w:sz w:val="24"/>
          <w:szCs w:val="24"/>
        </w:rPr>
      </w:pPr>
    </w:p>
    <w:p w14:paraId="41C2E1BA" w14:textId="77777777" w:rsidR="002F63A5" w:rsidRDefault="002F63A5" w:rsidP="00CB0195">
      <w:pPr>
        <w:spacing w:line="480" w:lineRule="auto"/>
        <w:rPr>
          <w:rFonts w:ascii="Times New Roman" w:eastAsia="Times New Roman" w:hAnsi="Times New Roman" w:cs="Times New Roman"/>
          <w:b/>
          <w:sz w:val="24"/>
          <w:szCs w:val="24"/>
        </w:rPr>
      </w:pPr>
    </w:p>
    <w:p w14:paraId="0A3A78FE" w14:textId="4C0DA013"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4BC41CED"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{"citationID":"m98ILs28","properties":{"formattedCitation":"(Wagner et al. 2020)","plainCitation":"(Wagner et al. 2020)","noteIndex":0},"citationItems":[{"id":183,"uris":["http://zotero.org/users/local/Jl2RFOTG/items/H2NMW946"],"itemData":{"id":183,"type":"article-journal","abstract":"Abstract\n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(Wagner et al. 2020)</w:t>
      </w:r>
      <w:r w:rsidR="00461B31">
        <w:rPr>
          <w:rFonts w:ascii="Times New Roman" w:eastAsia="Times New Roman" w:hAnsi="Times New Roman" w:cs="Times New Roman"/>
          <w:sz w:val="24"/>
          <w:szCs w:val="24"/>
        </w:rPr>
        <w:fldChar w:fldCharType="end"/>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categorized under five primary diagnostic </w:t>
      </w:r>
      <w:proofErr w:type="spellStart"/>
      <w:r w:rsidRPr="00BA173F">
        <w:rPr>
          <w:rFonts w:ascii="Times New Roman" w:eastAsia="Times New Roman" w:hAnsi="Times New Roman" w:cs="Times New Roman"/>
          <w:sz w:val="24"/>
          <w:szCs w:val="24"/>
        </w:rPr>
        <w:t>superclasses</w:t>
      </w:r>
      <w:proofErr w:type="spellEnd"/>
      <w:r w:rsidRPr="00BA173F">
        <w:rPr>
          <w:rFonts w:ascii="Times New Roman" w:eastAsia="Times New Roman" w:hAnsi="Times New Roman" w:cs="Times New Roman"/>
          <w:sz w:val="24"/>
          <w:szCs w:val="24"/>
        </w:rPr>
        <w:t>: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{"citationID":"GMLLi7l8","properties":{"formattedCitation":"(Strodthoff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07C65563" w14:textId="46DA0786"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{"citationID":"Vcc1l4RQ","properties":{"formattedCitation":"(Strodthoff et al. 2021)","plainCitation":"(Strodthoff et al. 2021)","noteIndex":0},"citationItems":[{"id":192,"uris":["http://zotero.org/users/local/Jl2RFOTG/items/UNBA8RDC"],"itemData":{"id":192,"type":"article-journal","abstract":"Electrocardiography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(Strodthoff et al. 2021)</w:t>
      </w:r>
      <w:r w:rsidR="00461B31">
        <w:rPr>
          <w:rFonts w:ascii="Times New Roman" w:eastAsia="Times New Roman" w:hAnsi="Times New Roman" w:cs="Times New Roman"/>
          <w:sz w:val="24"/>
          <w:szCs w:val="24"/>
        </w:rPr>
        <w:fldChar w:fldCharType="end"/>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lastRenderedPageBreak/>
        <w:t>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process thus supports a dataset that is both comprehensive and representative, essential for developing a model capable of nuanced, clinically relevant multi-class predictions.</w:t>
      </w:r>
    </w:p>
    <w:p w14:paraId="29CCECB0" w14:textId="130AA52A"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 xml:space="preserve">The richness of the PTB-XL dataset, combined with its application in multi-class and multi-label classification, makes it a benchmark for evaluating various augmentation strategies and machine learning models aimed at improving ECG classification accuracy in diverse clinical </w:t>
      </w:r>
      <w:commentRangeStart w:id="18"/>
      <w:commentRangeStart w:id="19"/>
      <w:commentRangeStart w:id="20"/>
      <w:r w:rsidRPr="00BA173F">
        <w:rPr>
          <w:rFonts w:ascii="Times New Roman" w:eastAsia="Times New Roman" w:hAnsi="Times New Roman" w:cs="Times New Roman"/>
          <w:sz w:val="24"/>
          <w:szCs w:val="24"/>
        </w:rPr>
        <w:t>contexts</w:t>
      </w:r>
      <w:commentRangeEnd w:id="18"/>
      <w:r w:rsidR="00532F39">
        <w:rPr>
          <w:rStyle w:val="CommentReference"/>
        </w:rPr>
        <w:commentReference w:id="18"/>
      </w:r>
      <w:commentRangeEnd w:id="19"/>
      <w:r w:rsidR="00532F39">
        <w:rPr>
          <w:rStyle w:val="CommentReference"/>
        </w:rPr>
        <w:commentReference w:id="19"/>
      </w:r>
      <w:commentRangeEnd w:id="20"/>
      <w:r w:rsidR="00716AC5">
        <w:rPr>
          <w:rStyle w:val="CommentReference"/>
        </w:rPr>
        <w:commentReference w:id="20"/>
      </w:r>
      <w:r w:rsidRPr="00BA173F">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 2021)","plainCitation":"(Śmigiel, Pałczyński, and Ledziński 2021)","noteIndex":0},"citationItems":[{"id":191,"uris":["http://zotero.org/users/local/Jl2RFOTG/items/KI6SV6QW"],"itemData":{"id":191,"type":"article-journal","abstract":"The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(Śmigiel, Pałczyński, and Ledziński 2021)</w:t>
      </w:r>
      <w:r w:rsidR="00461B31">
        <w:rPr>
          <w:rFonts w:ascii="Times New Roman" w:eastAsia="Times New Roman" w:hAnsi="Times New Roman" w:cs="Times New Roman"/>
          <w:sz w:val="24"/>
          <w:szCs w:val="24"/>
        </w:rPr>
        <w:fldChar w:fldCharType="end"/>
      </w:r>
    </w:p>
    <w:p w14:paraId="181E63CF" w14:textId="77777777" w:rsidR="000F7797" w:rsidRDefault="000F7797" w:rsidP="00BA173F">
      <w:pPr>
        <w:spacing w:line="480" w:lineRule="auto"/>
        <w:rPr>
          <w:rFonts w:ascii="Times New Roman" w:eastAsia="Times New Roman" w:hAnsi="Times New Roman" w:cs="Times New Roman"/>
          <w:sz w:val="24"/>
          <w:szCs w:val="24"/>
        </w:rPr>
      </w:pPr>
    </w:p>
    <w:p w14:paraId="01E92226" w14:textId="77777777" w:rsidR="00461B31" w:rsidRDefault="00461B31" w:rsidP="00CB0195">
      <w:pPr>
        <w:spacing w:line="480" w:lineRule="auto"/>
        <w:jc w:val="center"/>
        <w:rPr>
          <w:rFonts w:ascii="Times New Roman" w:eastAsia="Times New Roman" w:hAnsi="Times New Roman" w:cs="Times New Roman"/>
          <w:iCs/>
          <w:sz w:val="24"/>
          <w:szCs w:val="24"/>
        </w:rPr>
      </w:pPr>
    </w:p>
    <w:p w14:paraId="2900D24A" w14:textId="77777777" w:rsidR="00461B31" w:rsidRDefault="00461B31" w:rsidP="00CB0195">
      <w:pPr>
        <w:spacing w:line="480" w:lineRule="auto"/>
        <w:jc w:val="center"/>
        <w:rPr>
          <w:rFonts w:ascii="Times New Roman" w:eastAsia="Times New Roman" w:hAnsi="Times New Roman" w:cs="Times New Roman"/>
          <w:iCs/>
          <w:sz w:val="24"/>
          <w:szCs w:val="24"/>
        </w:rPr>
      </w:pPr>
    </w:p>
    <w:p w14:paraId="450D8E45" w14:textId="67CFC68C"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w:t>
      </w:r>
      <w:commentRangeStart w:id="21"/>
      <w:r w:rsidRPr="00CB0195">
        <w:rPr>
          <w:rFonts w:ascii="Times New Roman" w:eastAsia="Times New Roman" w:hAnsi="Times New Roman" w:cs="Times New Roman"/>
          <w:iCs/>
          <w:sz w:val="24"/>
          <w:szCs w:val="24"/>
        </w:rPr>
        <w:t>Architecture</w:t>
      </w:r>
      <w:commentRangeEnd w:id="21"/>
      <w:r w:rsidRPr="00CB0195">
        <w:rPr>
          <w:rStyle w:val="CommentReference"/>
          <w:iCs/>
        </w:rPr>
        <w:commentReference w:id="21"/>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7AABB74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20"/>
                    <a:srcRect/>
                    <a:stretch>
                      <a:fillRect/>
                    </a:stretch>
                  </pic:blipFill>
                  <pic:spPr>
                    <a:xfrm>
                      <a:off x="0" y="0"/>
                      <a:ext cx="5951165" cy="2645216"/>
                    </a:xfrm>
                    <a:prstGeom prst="rect">
                      <a:avLst/>
                    </a:prstGeom>
                    <a:ln/>
                  </pic:spPr>
                </pic:pic>
              </a:graphicData>
            </a:graphic>
          </wp:inline>
        </w:drawing>
      </w:r>
    </w:p>
    <w:p w14:paraId="0DB55549" w14:textId="6627042F" w:rsidR="0021770D"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r>
        <w:rPr>
          <w:i/>
          <w:color w:val="44546A"/>
          <w:sz w:val="18"/>
          <w:szCs w:val="18"/>
        </w:rPr>
        <w:t xml:space="preserve">Figure </w:t>
      </w:r>
      <w:r w:rsidR="002F63A5">
        <w:rPr>
          <w:i/>
          <w:color w:val="44546A"/>
          <w:sz w:val="18"/>
          <w:szCs w:val="18"/>
        </w:rPr>
        <w:t>2.</w:t>
      </w:r>
      <w:r w:rsidR="002600C9">
        <w:rPr>
          <w:i/>
          <w:color w:val="44546A"/>
          <w:sz w:val="18"/>
          <w:szCs w:val="18"/>
        </w:rPr>
        <w:t>9</w:t>
      </w:r>
      <w:r>
        <w:rPr>
          <w:i/>
          <w:color w:val="44546A"/>
          <w:sz w:val="18"/>
          <w:szCs w:val="18"/>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22" w:name="_Hlk181733380"/>
      <w:r>
        <w:rPr>
          <w:rFonts w:ascii="Times New Roman" w:eastAsia="Times New Roman" w:hAnsi="Times New Roman" w:cs="Times New Roman"/>
          <w:b/>
          <w:sz w:val="24"/>
          <w:szCs w:val="24"/>
        </w:rPr>
        <w:t>Architecture A: Multi-Class Classification</w:t>
      </w:r>
      <w:bookmarkEnd w:id="22"/>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62274C6A"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{"citationID":"xb1npkHe","properties":{"formattedCitation":"(Tang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The initial layers employ 1D convolutional filters with 32 and 64 units, designed to capture low-level ECG features. Each convolutional block is followed by max-pooling, which down samples the feature maps, conserving essential features while reducing spatial dimensions, a technique known to improve computational efficiency in ECG signal processing​</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{"citationID":"qaitxTB7","properties":{"formattedCitation":"(Dakshit and Prabhakaran 2023)","plainCitation":"(Dakshit and Prabhakaran 2023)","noteIndex":0},"citationItems":[{"id":163,"uris":["http://zotero.org/users/local/Jl2RFOTG/items/6PIJG9IX"],"itemData":{"id":163,"type":"paper-conference","abstract":"The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(Dakshit and Prabhakaran 2023)</w:t>
      </w:r>
      <w:r w:rsidR="00461B31">
        <w:rPr>
          <w:rFonts w:ascii="Times New Roman" w:eastAsia="Times New Roman" w:hAnsi="Times New Roman" w:cs="Times New Roman"/>
          <w:sz w:val="24"/>
          <w:szCs w:val="24"/>
        </w:rPr>
        <w:fldChar w:fldCharType="end"/>
      </w:r>
      <w:r w:rsidRPr="008A1A61">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{"citationID":"IjQ3nNds","properties":{"formattedCitation":"(Ahmed et al. 2023)","plainCitation":"(Ahmed et al. 2023)","noteIndex":0},"citationItems":[{"id":199,"uris":["http://zotero.org/users/local/Jl2RFOTG/items/QCG9C5GV"],"itemData":{"id":199,"type":"article-journal","abstract":"Blood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(Ahmed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{"citationID":"fbCkHxiJ","properties":{"formattedCitation":"(Tang et al. 2020)","plainCitation":"(Tang et al. 2020)","noteIndex":0},"citationItems":[{"id":195,"uris":["http://zotero.org/users/local/Jl2RFOTG/items/M2YPNJQI"],"itemData":{"id":195,"type":"book","abstract":"For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(Tang et al. 2020)</w:t>
      </w:r>
      <w:r w:rsidR="00461B31">
        <w:rPr>
          <w:rFonts w:ascii="Times New Roman" w:eastAsia="Times New Roman" w:hAnsi="Times New Roman" w:cs="Times New Roman"/>
          <w:sz w:val="24"/>
          <w:szCs w:val="24"/>
        </w:rPr>
        <w:fldChar w:fldCharType="end"/>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layer uses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allowing the model to assign probabilities to each class. This configuration supports single-label predictions, making Architecture A suitable for multi-class classification tasks where each ECG sample has a unique class label.</w:t>
      </w: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66113F8" w14:textId="77777777" w:rsidR="00461B31" w:rsidRDefault="00461B31" w:rsidP="00CB0195">
      <w:pPr>
        <w:spacing w:line="480" w:lineRule="auto"/>
        <w:rPr>
          <w:rFonts w:ascii="Times New Roman" w:eastAsia="Times New Roman" w:hAnsi="Times New Roman" w:cs="Times New Roman"/>
          <w:iCs/>
          <w:sz w:val="24"/>
          <w:szCs w:val="24"/>
        </w:rPr>
      </w:pPr>
    </w:p>
    <w:p w14:paraId="707E769B" w14:textId="1F901ACE"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4E34E5A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{"citationID":"FbqclQQX","properties":{"formattedCitation":"(Akhoondkazemi et al. 2023)","plainCitation":"(Akhoondkazemi et al. 2023)","noteIndex":0},"citationItems":[{"id":127,"uris":["http://zotero.org/users/local/Jl2RFOTG/items/3Q689YDZ"],"itemData":{"id":127,"type":"paper-conference","abstract":"Atrial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(Akhoondkazemi et al. 2023)</w:t>
      </w:r>
      <w:r w:rsidR="00461B31">
        <w:rPr>
          <w:rFonts w:ascii="Times New Roman" w:eastAsia="Times New Roman" w:hAnsi="Times New Roman" w:cs="Times New Roman"/>
          <w:sz w:val="24"/>
          <w:szCs w:val="24"/>
        </w:rPr>
        <w:fldChar w:fldCharType="end"/>
      </w:r>
    </w:p>
    <w:p w14:paraId="76970593" w14:textId="6136331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{"citationID":"wHhBqN6x","properties":{"formattedCitation":"(Nonaka and Seita 2020)","plainCitation":"(Nonaka and Seita 2020)","noteIndex":0},"citationItems":[{"id":118,"uris":["http://zotero.org/users/local/Jl2RFOTG/items/WZHQQKWE"],"itemData":{"id":118,"type":"article","abstract":"Electrocardiogram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(Nonaka and Seita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23" w:name="_Hlk181734059"/>
      <w:r w:rsidRPr="00CB0195">
        <w:rPr>
          <w:rFonts w:ascii="Times New Roman" w:eastAsia="Times New Roman" w:hAnsi="Times New Roman" w:cs="Times New Roman"/>
          <w:iCs/>
          <w:sz w:val="24"/>
          <w:szCs w:val="24"/>
        </w:rPr>
        <w:t>7 Overfitting and Underfitting Challenges</w:t>
      </w:r>
    </w:p>
    <w:bookmarkEnd w:id="23"/>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w:t>
      </w:r>
      <w:commentRangeStart w:id="24"/>
      <w:commentRangeStart w:id="25"/>
      <w:r>
        <w:rPr>
          <w:rFonts w:ascii="Times New Roman" w:eastAsia="Times New Roman" w:hAnsi="Times New Roman" w:cs="Times New Roman"/>
          <w:sz w:val="24"/>
          <w:szCs w:val="24"/>
        </w:rPr>
        <w:t>irrelevant</w:t>
      </w:r>
      <w:commentRangeEnd w:id="24"/>
      <w:r>
        <w:rPr>
          <w:rStyle w:val="CommentReference"/>
        </w:rPr>
        <w:commentReference w:id="24"/>
      </w:r>
      <w:commentRangeEnd w:id="25"/>
      <w:r>
        <w:rPr>
          <w:rStyle w:val="CommentReference"/>
        </w:rPr>
        <w:commentReference w:id="25"/>
      </w:r>
      <w:r>
        <w:rPr>
          <w:rFonts w:ascii="Times New Roman" w:eastAsia="Times New Roman" w:hAnsi="Times New Roman" w:cs="Times New Roman"/>
          <w:sz w:val="24"/>
          <w:szCs w:val="24"/>
        </w:rPr>
        <w:t xml:space="preserve">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chapter provides an in-depth overview of datasets, experimental setup, and augmentation techniques in healthcare time-series analysis. Using datasets like MIT-BIH and PTB-XL, 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26" w:name="_gjdgxs" w:colFirst="0" w:colLast="0"/>
      <w:bookmarkEnd w:id="26"/>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16411D24" w:rsidR="00F55F45" w:rsidRDefault="00DD0B5E"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Augmentation affects Feature Space</w:t>
      </w:r>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4D4DB52E"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Challenges </w:t>
      </w:r>
      <w:r w:rsidR="00DD0B5E" w:rsidRPr="00CB0195">
        <w:rPr>
          <w:rFonts w:ascii="Times New Roman" w:eastAsia="Times New Roman" w:hAnsi="Times New Roman" w:cs="Times New Roman"/>
          <w:iCs/>
          <w:sz w:val="24"/>
          <w:szCs w:val="24"/>
        </w:rPr>
        <w:t xml:space="preserve">due to </w:t>
      </w:r>
      <w:r w:rsidRPr="00CB0195">
        <w:rPr>
          <w:rFonts w:ascii="Times New Roman" w:eastAsia="Times New Roman" w:hAnsi="Times New Roman" w:cs="Times New Roman"/>
          <w:iCs/>
          <w:sz w:val="24"/>
          <w:szCs w:val="24"/>
        </w:rPr>
        <w:t>Data Augmentation</w:t>
      </w:r>
    </w:p>
    <w:p w14:paraId="0719205D" w14:textId="086B6E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{"citationID":"eik8gh3O","properties":{"formattedCitation":"(Balasubramanian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27" w:name="_Hlk181733949"/>
      <w:r w:rsidRPr="00CB0195">
        <w:rPr>
          <w:rFonts w:ascii="Times New Roman" w:eastAsia="Times New Roman" w:hAnsi="Times New Roman" w:cs="Times New Roman"/>
          <w:iCs/>
          <w:sz w:val="24"/>
          <w:szCs w:val="24"/>
        </w:rPr>
        <w:t>Evaluating Augmentation Effects on Model Performance</w:t>
      </w:r>
    </w:p>
    <w:bookmarkEnd w:id="27"/>
    <w:p w14:paraId="2E541CCE" w14:textId="7AB7758F" w:rsidR="00F55F45" w:rsidRDefault="002F63A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not only the gains in predictive performance but also how well the </w:t>
      </w:r>
      <w:proofErr w:type="gramStart"/>
      <w:r>
        <w:rPr>
          <w:rFonts w:ascii="Times New Roman" w:eastAsia="Times New Roman" w:hAnsi="Times New Roman" w:cs="Times New Roman"/>
          <w:sz w:val="24"/>
          <w:szCs w:val="24"/>
        </w:rPr>
        <w:t>models</w:t>
      </w:r>
      <w:proofErr w:type="gramEnd"/>
      <w:r>
        <w:rPr>
          <w:rFonts w:ascii="Times New Roman" w:eastAsia="Times New Roman" w:hAnsi="Times New Roman" w:cs="Times New Roman"/>
          <w:sz w:val="24"/>
          <w:szCs w:val="24"/>
        </w:rPr>
        <w:t xml:space="preserve"> handled variations introduced through augmentation. The results highlight that while some augmentations, like </w:t>
      </w:r>
      <w:r>
        <w:rPr>
          <w:rFonts w:ascii="Times New Roman" w:eastAsia="Times New Roman" w:hAnsi="Times New Roman" w:cs="Times New Roman"/>
          <w:sz w:val="24"/>
          <w:szCs w:val="24"/>
        </w:rPr>
        <w:lastRenderedPageBreak/>
        <w:t>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93D7DF3"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r w:rsidR="002F63A5" w:rsidRPr="00CB0195">
        <w:rPr>
          <w:rFonts w:ascii="Times New Roman" w:eastAsia="Times New Roman" w:hAnsi="Times New Roman" w:cs="Times New Roman"/>
          <w:iCs/>
          <w:sz w:val="24"/>
          <w:szCs w:val="24"/>
        </w:rPr>
        <w:t>of Label</w:t>
      </w:r>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5B56F7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{"citationID":"0GQvPaW1","properties":{"formattedCitation":"(Balasubramanian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Multilabel Classification on PTB-XL: For the PTB-XL dataset, which includes a wide range of ECG diagnoses, the multilabel classification task posed unique challenges. Window slicing and jittering, which altered the signal structure, led to performance declines, with window slicing </w:t>
      </w:r>
      <w:r>
        <w:rPr>
          <w:rFonts w:ascii="Times New Roman" w:eastAsia="Times New Roman" w:hAnsi="Times New Roman" w:cs="Times New Roman"/>
          <w:sz w:val="24"/>
          <w:szCs w:val="24"/>
        </w:rPr>
        <w:lastRenderedPageBreak/>
        <w:t>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28" w:name="_Hlk181734144"/>
      <w:r w:rsidRPr="00CB0195">
        <w:rPr>
          <w:rFonts w:ascii="Times New Roman" w:eastAsia="Times New Roman" w:hAnsi="Times New Roman" w:cs="Times New Roman"/>
          <w:iCs/>
          <w:sz w:val="24"/>
          <w:szCs w:val="24"/>
        </w:rPr>
        <w:t>Impact of Augmentation on Class Imbalance</w:t>
      </w:r>
      <w:bookmarkEnd w:id="28"/>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Limitations of Simple Augmentation: For multilabel classification, class imbalance posed additional challenges. Time warping showed some success in improving recall for rare conditions, with a modest 0.0204 increase. However, simpler augmentations like window slicing </w:t>
      </w:r>
      <w:r>
        <w:rPr>
          <w:rFonts w:ascii="Times New Roman" w:eastAsia="Times New Roman" w:hAnsi="Times New Roman" w:cs="Times New Roman"/>
          <w:sz w:val="24"/>
          <w:szCs w:val="24"/>
        </w:rPr>
        <w:lastRenderedPageBreak/>
        <w:t>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29" w:name="_Hlk181734183"/>
      <w:r w:rsidRPr="00CB0195">
        <w:rPr>
          <w:rFonts w:ascii="Times New Roman" w:eastAsia="Times New Roman" w:hAnsi="Times New Roman" w:cs="Times New Roman"/>
          <w:iCs/>
          <w:sz w:val="24"/>
          <w:szCs w:val="24"/>
        </w:rPr>
        <w:t>Clinical Relevance and Preservation of Signal Integrity</w:t>
      </w:r>
      <w:bookmarkEnd w:id="29"/>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0327ED0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{"citationID":"4TME1cd3","properties":{"formattedCitation":"(Balasubramanian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p>
    <w:p w14:paraId="7E6CF8B8" w14:textId="77777777" w:rsidR="00F55F45" w:rsidRDefault="00F55F45">
      <w:pPr>
        <w:spacing w:line="480" w:lineRule="auto"/>
        <w:rPr>
          <w:rFonts w:ascii="Times New Roman" w:eastAsia="Times New Roman" w:hAnsi="Times New Roman" w:cs="Times New Roman"/>
          <w:sz w:val="24"/>
          <w:szCs w:val="24"/>
        </w:rPr>
      </w:pPr>
    </w:p>
    <w:p w14:paraId="375C72E9" w14:textId="77777777" w:rsidR="00461B31" w:rsidRDefault="00461B31" w:rsidP="00CB0195">
      <w:pPr>
        <w:spacing w:line="480" w:lineRule="auto"/>
        <w:jc w:val="center"/>
        <w:rPr>
          <w:rFonts w:ascii="Times New Roman" w:eastAsia="Times New Roman" w:hAnsi="Times New Roman" w:cs="Times New Roman"/>
          <w:iCs/>
          <w:sz w:val="24"/>
          <w:szCs w:val="24"/>
        </w:rPr>
      </w:pPr>
    </w:p>
    <w:p w14:paraId="358E977E" w14:textId="054807B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30" w:name="_Hlk181734224"/>
      <w:r w:rsidRPr="00CB0195">
        <w:rPr>
          <w:rFonts w:ascii="Times New Roman" w:eastAsia="Times New Roman" w:hAnsi="Times New Roman" w:cs="Times New Roman"/>
          <w:iCs/>
          <w:sz w:val="24"/>
          <w:szCs w:val="24"/>
        </w:rPr>
        <w:t>Limitations and Challenges in Real-World Applications</w:t>
      </w:r>
    </w:p>
    <w:bookmarkEnd w:id="30"/>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31" w:name="_Hlk181734278"/>
      <w:commentRangeStart w:id="32"/>
      <w:r w:rsidRPr="00CB0195">
        <w:rPr>
          <w:rFonts w:ascii="Times New Roman" w:eastAsia="Times New Roman" w:hAnsi="Times New Roman" w:cs="Times New Roman"/>
          <w:iCs/>
          <w:sz w:val="24"/>
          <w:szCs w:val="24"/>
        </w:rPr>
        <w:t>Results</w:t>
      </w:r>
      <w:bookmarkEnd w:id="31"/>
      <w:commentRangeEnd w:id="32"/>
      <w:r w:rsidR="00DD0B5E" w:rsidRPr="00CB0195">
        <w:rPr>
          <w:rStyle w:val="CommentReference"/>
          <w:iCs/>
        </w:rPr>
        <w:commentReference w:id="32"/>
      </w:r>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5911385"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Scaling: Scaling yielded the highest improvements across metrics, with a 3.13% increase in accuracy, </w:t>
      </w:r>
      <w:r w:rsidR="005F6F8A">
        <w:rPr>
          <w:rFonts w:ascii="Times New Roman" w:eastAsia="Times New Roman" w:hAnsi="Times New Roman" w:cs="Times New Roman"/>
          <w:sz w:val="24"/>
          <w:szCs w:val="24"/>
        </w:rPr>
        <w:t>2</w:t>
      </w:r>
      <w:r w:rsidRPr="00A96E06">
        <w:rPr>
          <w:rFonts w:ascii="Times New Roman" w:eastAsia="Times New Roman" w:hAnsi="Times New Roman" w:cs="Times New Roman"/>
          <w:sz w:val="24"/>
          <w:szCs w:val="24"/>
        </w:rPr>
        <w:t>%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lastRenderedPageBreak/>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0FB1C3C1"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 xml:space="preserve">Time Warping and Window Warping: Both methods contributed to notable improvements, with Time Warping showing a 2.61% improvement in accuracy, while Window Warping increased </w:t>
      </w:r>
      <w:r w:rsidR="00A75CE4">
        <w:rPr>
          <w:rFonts w:ascii="Times New Roman" w:eastAsia="Times New Roman" w:hAnsi="Times New Roman" w:cs="Times New Roman"/>
          <w:sz w:val="24"/>
          <w:szCs w:val="24"/>
        </w:rPr>
        <w:t>recall</w:t>
      </w:r>
      <w:r w:rsidRPr="00A96E06">
        <w:rPr>
          <w:rFonts w:ascii="Times New Roman" w:eastAsia="Times New Roman" w:hAnsi="Times New Roman" w:cs="Times New Roman"/>
          <w:sz w:val="24"/>
          <w:szCs w:val="24"/>
        </w:rPr>
        <w:t xml:space="preserve"> by </w:t>
      </w:r>
      <w:r w:rsidR="00A75CE4">
        <w:rPr>
          <w:rFonts w:ascii="Times New Roman" w:eastAsia="Times New Roman" w:hAnsi="Times New Roman" w:cs="Times New Roman"/>
          <w:sz w:val="24"/>
          <w:szCs w:val="24"/>
        </w:rPr>
        <w:t>4</w:t>
      </w:r>
      <w:r w:rsidRPr="00A96E06">
        <w:rPr>
          <w:rFonts w:ascii="Times New Roman" w:eastAsia="Times New Roman" w:hAnsi="Times New Roman" w:cs="Times New Roman"/>
          <w:sz w:val="24"/>
          <w:szCs w:val="24"/>
        </w:rPr>
        <w:t>%. These methods allowed the model to adapt to temporal variability within the ECG signals, which proved beneficial in recognizing arrhythmia patterns.</w:t>
      </w:r>
    </w:p>
    <w:p w14:paraId="29476ED7" w14:textId="70B12B69" w:rsidR="00CB0195" w:rsidRPr="00461B31" w:rsidRDefault="00A96E06" w:rsidP="00CB0195">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Window Slice: This augmentation method, which involved slicing the ECG signal into windows, showed the most significant drop in performance, with accuracy decreasing by approximately </w:t>
      </w:r>
      <w:r>
        <w:rPr>
          <w:rFonts w:ascii="Times New Roman" w:eastAsia="Times New Roman" w:hAnsi="Times New Roman" w:cs="Times New Roman"/>
          <w:sz w:val="24"/>
          <w:szCs w:val="24"/>
        </w:rPr>
        <w:lastRenderedPageBreak/>
        <w:t>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55CD278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F63A5">
        <w:rPr>
          <w:rFonts w:ascii="Times New Roman" w:eastAsia="Times New Roman" w:hAnsi="Times New Roman" w:cs="Times New Roman"/>
          <w:sz w:val="24"/>
          <w:szCs w:val="24"/>
        </w:rPr>
        <w:t>3.</w:t>
      </w:r>
      <w:r>
        <w:rPr>
          <w:rFonts w:ascii="Times New Roman" w:eastAsia="Times New Roman" w:hAnsi="Times New Roman" w:cs="Times New Roman"/>
          <w:sz w:val="24"/>
          <w:szCs w:val="24"/>
        </w:rPr>
        <w:t>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0C2F414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7259F0">
              <w:rPr>
                <w:rFonts w:ascii="Times New Roman" w:eastAsia="Times New Roman" w:hAnsi="Times New Roman" w:cs="Times New Roman"/>
                <w:sz w:val="24"/>
                <w:szCs w:val="24"/>
              </w:rPr>
              <w:t>2</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46C53D3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w:t>
            </w:r>
            <w:r w:rsidR="00092DFA">
              <w:rPr>
                <w:rFonts w:ascii="Times New Roman" w:eastAsia="Times New Roman" w:hAnsi="Times New Roman" w:cs="Times New Roman"/>
                <w:sz w:val="24"/>
                <w:szCs w:val="24"/>
              </w:rPr>
              <w:t>3</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lastRenderedPageBreak/>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641C898B"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1825CF">
              <w:rPr>
                <w:rFonts w:ascii="Times New Roman" w:eastAsia="Times New Roman" w:hAnsi="Times New Roman" w:cs="Times New Roman"/>
                <w:sz w:val="24"/>
                <w:szCs w:val="24"/>
              </w:rPr>
              <w:t>6</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480562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A75CE4">
              <w:rPr>
                <w:rFonts w:ascii="Times New Roman" w:eastAsia="Times New Roman" w:hAnsi="Times New Roman" w:cs="Times New Roman"/>
                <w:sz w:val="24"/>
                <w:szCs w:val="24"/>
              </w:rPr>
              <w:t>3</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results emphasize the importance of selecting augmentation methods carefully based on the specific requirements of multiclass versus multilabel classification tasks. Certain augmentations, such as scaling and warping, show strong potential for enhancing model accuracy 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2A818190" w14:textId="3281AA59" w:rsidR="002F63A5" w:rsidRPr="002F63A5" w:rsidRDefault="002F63A5" w:rsidP="00177910">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3.1 Accuracy</w:t>
      </w:r>
    </w:p>
    <w:p w14:paraId="31B759FE" w14:textId="3B0E5455"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64B6A9D5" w14:textId="314E3CA0"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2</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Precision</w:t>
      </w:r>
    </w:p>
    <w:p w14:paraId="5AE3801C" w14:textId="77777777" w:rsidR="002F63A5" w:rsidRPr="00A11ABF" w:rsidRDefault="002F63A5" w:rsidP="00177910">
      <w:pPr>
        <w:spacing w:line="480" w:lineRule="auto"/>
        <w:jc w:val="center"/>
        <w:rPr>
          <w:rFonts w:ascii="Times New Roman" w:eastAsia="Times New Roman" w:hAnsi="Times New Roman" w:cs="Times New Roman"/>
          <w:bCs/>
          <w:sz w:val="24"/>
          <w:szCs w:val="24"/>
        </w:rPr>
      </w:pPr>
    </w:p>
    <w:p w14:paraId="30155F49" w14:textId="258D8451"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2A41C80D" w14:textId="40E91B03"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3</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Recall</w:t>
      </w:r>
    </w:p>
    <w:p w14:paraId="61780973" w14:textId="550F7969" w:rsidR="00A11ABF" w:rsidRPr="002F63A5"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9009858" w14:textId="06EA18D1" w:rsidR="002F63A5" w:rsidRPr="002F63A5" w:rsidRDefault="002F63A5" w:rsidP="002F63A5">
      <w:pPr>
        <w:spacing w:line="480" w:lineRule="auto"/>
        <w:jc w:val="center"/>
        <w:rPr>
          <w:rFonts w:ascii="Times New Roman" w:eastAsia="Times New Roman" w:hAnsi="Times New Roman" w:cs="Times New Roman"/>
          <w:bCs/>
          <w:sz w:val="16"/>
          <w:szCs w:val="16"/>
        </w:rPr>
      </w:pPr>
      <w:r w:rsidRPr="002F63A5">
        <w:rPr>
          <w:rFonts w:ascii="Times New Roman" w:eastAsia="Times New Roman" w:hAnsi="Times New Roman" w:cs="Times New Roman"/>
          <w:bCs/>
          <w:sz w:val="16"/>
          <w:szCs w:val="16"/>
        </w:rPr>
        <w:t>Equation 3.</w:t>
      </w:r>
      <w:r>
        <w:rPr>
          <w:rFonts w:ascii="Times New Roman" w:eastAsia="Times New Roman" w:hAnsi="Times New Roman" w:cs="Times New Roman"/>
          <w:bCs/>
          <w:sz w:val="16"/>
          <w:szCs w:val="16"/>
        </w:rPr>
        <w:t>4</w:t>
      </w:r>
      <w:r w:rsidRPr="002F63A5">
        <w:rPr>
          <w:rFonts w:ascii="Times New Roman" w:eastAsia="Times New Roman" w:hAnsi="Times New Roman" w:cs="Times New Roman"/>
          <w:bCs/>
          <w:sz w:val="16"/>
          <w:szCs w:val="16"/>
        </w:rPr>
        <w:t xml:space="preserve"> </w:t>
      </w:r>
      <w:r>
        <w:rPr>
          <w:rFonts w:ascii="Times New Roman" w:eastAsia="Times New Roman" w:hAnsi="Times New Roman" w:cs="Times New Roman"/>
          <w:bCs/>
          <w:sz w:val="16"/>
          <w:szCs w:val="16"/>
        </w:rPr>
        <w:t>F1-Score</w:t>
      </w:r>
    </w:p>
    <w:p w14:paraId="1B737FF5" w14:textId="77777777" w:rsidR="002F63A5" w:rsidRDefault="002F63A5" w:rsidP="00177910">
      <w:pPr>
        <w:spacing w:line="480" w:lineRule="auto"/>
        <w:jc w:val="center"/>
        <w:rPr>
          <w:rFonts w:ascii="Times New Roman" w:eastAsia="Times New Roman" w:hAnsi="Times New Roman" w:cs="Times New Roman"/>
          <w:b/>
          <w:bCs/>
          <w:sz w:val="24"/>
          <w:szCs w:val="24"/>
        </w:rPr>
      </w:pPr>
    </w:p>
    <w:p w14:paraId="36CFBC76" w14:textId="4BFB8949" w:rsidR="0055767B" w:rsidRPr="00CB0195"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F26460"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p w14:paraId="170AA2B8" w14:textId="4E19A84B" w:rsidR="00F26460" w:rsidRDefault="00F26460" w:rsidP="005C10EB">
      <w:pPr>
        <w:spacing w:after="3"/>
        <w:ind w:left="720" w:firstLine="720"/>
        <w:jc w:val="both"/>
      </w:pPr>
      <w:r>
        <w:t xml:space="preserve">Class 0 </w:t>
      </w:r>
    </w:p>
    <w:p w14:paraId="1180A2CB" w14:textId="77777777" w:rsidR="00461B31" w:rsidRDefault="00461B31" w:rsidP="005C10EB">
      <w:pPr>
        <w:spacing w:after="3"/>
        <w:ind w:left="720" w:firstLine="720"/>
        <w:jc w:val="both"/>
        <w:rPr>
          <w:sz w:val="24"/>
          <w:szCs w:val="24"/>
        </w:rPr>
      </w:pPr>
    </w:p>
    <w:p w14:paraId="76B311B1" w14:textId="25F8CBD3" w:rsidR="00461B31" w:rsidRDefault="00000000" w:rsidP="005C10EB">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92</m:t>
                    </m:r>
                  </m:e>
                </m:mr>
              </m:m>
            </m:e>
          </m:d>
        </m:oMath>
      </m:oMathPara>
    </w:p>
    <w:p w14:paraId="699F638A" w14:textId="77777777" w:rsidR="00461B31" w:rsidRDefault="00461B31" w:rsidP="005C10EB">
      <w:pPr>
        <w:spacing w:after="3"/>
        <w:ind w:left="720" w:firstLine="720"/>
        <w:jc w:val="both"/>
        <w:rPr>
          <w:sz w:val="24"/>
          <w:szCs w:val="24"/>
        </w:rPr>
      </w:pPr>
    </w:p>
    <w:p w14:paraId="20F185F8" w14:textId="4EBAA6D7" w:rsidR="00F26460" w:rsidRPr="00F26460" w:rsidRDefault="00F26460" w:rsidP="005C10E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81+17</m:t>
              </m:r>
            </m:den>
          </m:f>
          <m:r>
            <w:rPr>
              <w:rFonts w:ascii="Cambria Math" w:eastAsia="Times New Roman" w:hAnsi="Cambria Math" w:cs="Times New Roman"/>
              <w:sz w:val="24"/>
              <w:szCs w:val="24"/>
            </w:rPr>
            <m:t>=0.826 ~0.83</m:t>
          </m:r>
        </m:oMath>
      </m:oMathPara>
    </w:p>
    <w:p w14:paraId="5BAAB034" w14:textId="77777777" w:rsidR="00F26460" w:rsidRPr="00F26460" w:rsidRDefault="00F26460" w:rsidP="005C10EB">
      <w:pPr>
        <w:spacing w:after="3"/>
        <w:ind w:left="720" w:firstLine="720"/>
        <w:jc w:val="both"/>
        <w:rPr>
          <w:bCs/>
          <w:sz w:val="24"/>
          <w:szCs w:val="24"/>
        </w:rPr>
      </w:pPr>
    </w:p>
    <w:p w14:paraId="33D499F5" w14:textId="605CEDDB"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6DBEB38E" w14:textId="77777777" w:rsidR="00F26460" w:rsidRPr="00F26460" w:rsidRDefault="00F26460" w:rsidP="00F26460">
      <w:pPr>
        <w:spacing w:after="3"/>
        <w:ind w:left="720" w:firstLine="720"/>
        <w:jc w:val="both"/>
        <w:rPr>
          <w:bCs/>
          <w:sz w:val="24"/>
          <w:szCs w:val="24"/>
        </w:rPr>
      </w:pPr>
    </w:p>
    <w:p w14:paraId="06AD3B0F" w14:textId="5E296BE9"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2*0.83*0.98</m:t>
              </m:r>
            </m:num>
            <m:den>
              <m:r>
                <w:rPr>
                  <w:rFonts w:ascii="Cambria Math" w:eastAsia="Times New Roman" w:hAnsi="Cambria Math" w:cs="Times New Roman"/>
                  <w:sz w:val="24"/>
                  <w:szCs w:val="24"/>
                </w:rPr>
                <m:t>0.83+0.98</m:t>
              </m:r>
            </m:den>
          </m:f>
          <m:r>
            <w:rPr>
              <w:rFonts w:ascii="Cambria Math" w:eastAsia="Times New Roman" w:hAnsi="Cambria Math" w:cs="Times New Roman"/>
              <w:sz w:val="24"/>
              <w:szCs w:val="24"/>
            </w:rPr>
            <m:t>=0.898 ~0.90</m:t>
          </m:r>
        </m:oMath>
      </m:oMathPara>
    </w:p>
    <w:p w14:paraId="33A7A124" w14:textId="73D7B5E2" w:rsidR="00F26460" w:rsidRDefault="00F26460" w:rsidP="00F26460">
      <w:pPr>
        <w:spacing w:after="3"/>
        <w:ind w:left="720" w:firstLine="720"/>
        <w:jc w:val="both"/>
      </w:pPr>
      <w:bookmarkStart w:id="33" w:name="_Hlk182829114"/>
      <w:r>
        <w:t xml:space="preserve">Class 1 </w:t>
      </w:r>
    </w:p>
    <w:p w14:paraId="217936A5" w14:textId="77777777" w:rsidR="00461B31" w:rsidRDefault="00461B31" w:rsidP="00F26460">
      <w:pPr>
        <w:spacing w:after="3"/>
        <w:ind w:left="720" w:firstLine="720"/>
        <w:jc w:val="both"/>
      </w:pPr>
    </w:p>
    <w:p w14:paraId="0E4508A9" w14:textId="008FB0FB"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700A19F" w14:textId="77777777" w:rsidR="00461B31" w:rsidRDefault="00461B31" w:rsidP="00461B31">
      <w:pPr>
        <w:spacing w:after="3"/>
        <w:ind w:left="720" w:firstLine="720"/>
        <w:jc w:val="center"/>
      </w:pPr>
    </w:p>
    <w:p w14:paraId="40DD9F25" w14:textId="599BD1A9"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=0.9756 ~0.98</m:t>
          </m:r>
        </m:oMath>
      </m:oMathPara>
    </w:p>
    <w:p w14:paraId="112F29B5" w14:textId="77777777" w:rsidR="00F26460" w:rsidRPr="00F26460" w:rsidRDefault="00F26460" w:rsidP="00F26460">
      <w:pPr>
        <w:spacing w:after="3"/>
        <w:ind w:left="720" w:firstLine="720"/>
        <w:jc w:val="both"/>
        <w:rPr>
          <w:bCs/>
          <w:sz w:val="24"/>
          <w:szCs w:val="24"/>
        </w:rPr>
      </w:pPr>
    </w:p>
    <w:p w14:paraId="595FC15F" w14:textId="7B3DC5A3" w:rsidR="00F26460" w:rsidRPr="00F26460" w:rsidRDefault="00F26460" w:rsidP="00F26460">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98A3154" w14:textId="77777777" w:rsidR="00F26460" w:rsidRPr="00F26460" w:rsidRDefault="00F26460" w:rsidP="00F26460">
      <w:pPr>
        <w:spacing w:after="3"/>
        <w:ind w:left="720" w:firstLine="720"/>
        <w:jc w:val="both"/>
        <w:rPr>
          <w:bCs/>
          <w:sz w:val="24"/>
          <w:szCs w:val="24"/>
        </w:rPr>
      </w:pPr>
    </w:p>
    <w:p w14:paraId="559338DC" w14:textId="1CE647C0" w:rsidR="00F26460" w:rsidRPr="005C10EB" w:rsidRDefault="00F26460" w:rsidP="00F26460">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2*1*0.98</m:t>
              </m:r>
            </m:num>
            <m:den>
              <m:r>
                <w:rPr>
                  <w:rFonts w:ascii="Cambria Math" w:eastAsia="Times New Roman" w:hAnsi="Cambria Math" w:cs="Times New Roman"/>
                  <w:sz w:val="24"/>
                  <w:szCs w:val="24"/>
                </w:rPr>
                <m:t>1+0.98</m:t>
              </m:r>
            </m:den>
          </m:f>
          <m:r>
            <w:rPr>
              <w:rFonts w:ascii="Cambria Math" w:eastAsia="Times New Roman" w:hAnsi="Cambria Math" w:cs="Times New Roman"/>
              <w:sz w:val="24"/>
              <w:szCs w:val="24"/>
            </w:rPr>
            <m:t>=0.989 ~0.99</m:t>
          </m:r>
        </m:oMath>
      </m:oMathPara>
    </w:p>
    <w:bookmarkEnd w:id="33"/>
    <w:p w14:paraId="529DB172" w14:textId="77777777" w:rsidR="00F26460" w:rsidRDefault="00F26460" w:rsidP="00F26460">
      <w:pPr>
        <w:spacing w:after="3"/>
        <w:ind w:left="720" w:firstLine="720"/>
        <w:jc w:val="both"/>
      </w:pPr>
    </w:p>
    <w:p w14:paraId="35A65DCF" w14:textId="6CBE237A" w:rsidR="00013BDC" w:rsidRDefault="00013BDC" w:rsidP="00013BDC">
      <w:pPr>
        <w:spacing w:after="3"/>
        <w:ind w:left="720" w:firstLine="720"/>
        <w:jc w:val="both"/>
      </w:pPr>
      <w:r>
        <w:t xml:space="preserve">Class 2 </w:t>
      </w:r>
    </w:p>
    <w:p w14:paraId="57DD8AAA" w14:textId="35F2176F" w:rsidR="00461B31" w:rsidRDefault="00000000" w:rsidP="00461B31">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1</m:t>
                    </m:r>
                  </m:e>
                </m:mr>
                <m:mr>
                  <m:e>
                    <m:r>
                      <w:rPr>
                        <w:rFonts w:ascii="Cambria Math" w:hAnsi="Cambria Math"/>
                        <w:sz w:val="24"/>
                        <w:szCs w:val="24"/>
                      </w:rPr>
                      <m:t>17</m:t>
                    </m:r>
                  </m:e>
                  <m:e>
                    <m:r>
                      <w:rPr>
                        <w:rFonts w:ascii="Cambria Math" w:hAnsi="Cambria Math"/>
                        <w:sz w:val="24"/>
                        <w:szCs w:val="24"/>
                      </w:rPr>
                      <m:t>152</m:t>
                    </m:r>
                  </m:e>
                </m:mr>
              </m:m>
            </m:e>
          </m:d>
        </m:oMath>
      </m:oMathPara>
    </w:p>
    <w:p w14:paraId="478D61E8" w14:textId="77777777" w:rsidR="00461B31" w:rsidRDefault="00461B31" w:rsidP="00461B31">
      <w:pPr>
        <w:spacing w:after="3"/>
        <w:ind w:left="720" w:firstLine="720"/>
        <w:jc w:val="center"/>
        <w:rPr>
          <w:sz w:val="24"/>
          <w:szCs w:val="24"/>
        </w:rPr>
      </w:pPr>
    </w:p>
    <w:p w14:paraId="7BD5E5CB" w14:textId="77777777" w:rsidR="00461B31" w:rsidRDefault="00461B31" w:rsidP="00013BDC">
      <w:pPr>
        <w:spacing w:after="3"/>
        <w:ind w:left="720" w:firstLine="720"/>
        <w:jc w:val="both"/>
        <w:rPr>
          <w:sz w:val="24"/>
          <w:szCs w:val="24"/>
        </w:rPr>
      </w:pPr>
    </w:p>
    <w:p w14:paraId="4A699C93" w14:textId="15F1E474"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m:t>
              </m:r>
            </m:den>
          </m:f>
          <m:r>
            <w:rPr>
              <w:rFonts w:ascii="Cambria Math" w:eastAsia="Times New Roman" w:hAnsi="Cambria Math" w:cs="Times New Roman"/>
              <w:sz w:val="24"/>
              <w:szCs w:val="24"/>
            </w:rPr>
            <m:t>=0.956 ~0.96</m:t>
          </m:r>
        </m:oMath>
      </m:oMathPara>
    </w:p>
    <w:p w14:paraId="50A88D17" w14:textId="77777777" w:rsidR="00013BDC" w:rsidRPr="00F26460" w:rsidRDefault="00013BDC" w:rsidP="00013BDC">
      <w:pPr>
        <w:spacing w:after="3"/>
        <w:ind w:left="720" w:firstLine="720"/>
        <w:jc w:val="both"/>
        <w:rPr>
          <w:bCs/>
          <w:sz w:val="24"/>
          <w:szCs w:val="24"/>
        </w:rPr>
      </w:pPr>
    </w:p>
    <w:p w14:paraId="6D399574" w14:textId="416DE982"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=0.5641~0.56</m:t>
          </m:r>
        </m:oMath>
      </m:oMathPara>
    </w:p>
    <w:p w14:paraId="552764C5" w14:textId="77777777" w:rsidR="00013BDC" w:rsidRPr="00F26460" w:rsidRDefault="00013BDC" w:rsidP="00013BDC">
      <w:pPr>
        <w:spacing w:after="3"/>
        <w:ind w:left="720" w:firstLine="720"/>
        <w:jc w:val="both"/>
        <w:rPr>
          <w:bCs/>
          <w:sz w:val="24"/>
          <w:szCs w:val="24"/>
        </w:rPr>
      </w:pPr>
    </w:p>
    <w:p w14:paraId="6351CD7B" w14:textId="16E46C8B" w:rsidR="00013BDC" w:rsidRPr="00013BDC"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2*0.56*0.96</m:t>
              </m:r>
            </m:num>
            <m:den>
              <m:r>
                <w:rPr>
                  <w:rFonts w:ascii="Cambria Math" w:eastAsia="Times New Roman" w:hAnsi="Cambria Math" w:cs="Times New Roman"/>
                  <w:sz w:val="24"/>
                  <w:szCs w:val="24"/>
                </w:rPr>
                <m:t>0.56+0.96</m:t>
              </m:r>
            </m:den>
          </m:f>
          <m:r>
            <w:rPr>
              <w:rFonts w:ascii="Cambria Math" w:eastAsia="Times New Roman" w:hAnsi="Cambria Math" w:cs="Times New Roman"/>
              <w:sz w:val="24"/>
              <w:szCs w:val="24"/>
            </w:rPr>
            <m:t>=0.707 ~0.71</m:t>
          </m:r>
        </m:oMath>
      </m:oMathPara>
    </w:p>
    <w:p w14:paraId="34373B13" w14:textId="77777777" w:rsidR="00013BDC" w:rsidRPr="00013BDC" w:rsidRDefault="00013BDC" w:rsidP="00013BDC">
      <w:pPr>
        <w:spacing w:after="3"/>
        <w:ind w:left="720" w:firstLine="720"/>
        <w:jc w:val="both"/>
        <w:rPr>
          <w:bCs/>
          <w:sz w:val="24"/>
          <w:szCs w:val="24"/>
        </w:rPr>
      </w:pPr>
    </w:p>
    <w:p w14:paraId="1693C745" w14:textId="0C8366BD" w:rsidR="00013BDC" w:rsidRDefault="00013BDC" w:rsidP="00013BDC">
      <w:pPr>
        <w:spacing w:after="3"/>
        <w:ind w:left="720" w:firstLine="720"/>
        <w:jc w:val="both"/>
      </w:pPr>
      <w:r>
        <w:t xml:space="preserve">Class 3 </w:t>
      </w:r>
    </w:p>
    <w:p w14:paraId="50B68C3B" w14:textId="0B8859E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6E4E6646" w14:textId="77777777" w:rsidR="004E3124" w:rsidRDefault="004E3124" w:rsidP="004E3124">
      <w:pPr>
        <w:spacing w:after="3"/>
      </w:pPr>
    </w:p>
    <w:p w14:paraId="3E5063B4" w14:textId="6CB48C9E"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D0DCEBA" w14:textId="77777777" w:rsidR="00013BDC" w:rsidRPr="00F26460" w:rsidRDefault="00013BDC" w:rsidP="00013BDC">
      <w:pPr>
        <w:spacing w:after="3"/>
        <w:ind w:left="720" w:firstLine="720"/>
        <w:jc w:val="both"/>
        <w:rPr>
          <w:bCs/>
          <w:sz w:val="24"/>
          <w:szCs w:val="24"/>
        </w:rPr>
      </w:pPr>
    </w:p>
    <w:p w14:paraId="05C0835A" w14:textId="070D0E21" w:rsidR="00013BDC" w:rsidRPr="00F26460" w:rsidRDefault="00013BDC" w:rsidP="00013BD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57BB5A3" w14:textId="77777777" w:rsidR="00013BDC" w:rsidRPr="00F26460" w:rsidRDefault="00013BDC" w:rsidP="00013BDC">
      <w:pPr>
        <w:spacing w:after="3"/>
        <w:ind w:left="720" w:firstLine="720"/>
        <w:jc w:val="both"/>
        <w:rPr>
          <w:bCs/>
          <w:sz w:val="24"/>
          <w:szCs w:val="24"/>
        </w:rPr>
      </w:pPr>
    </w:p>
    <w:p w14:paraId="35F412EB" w14:textId="5E6CF29E" w:rsidR="00013BDC" w:rsidRPr="005C10EB" w:rsidRDefault="00013BDC" w:rsidP="00013BD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25B7C881" w14:textId="77777777" w:rsidR="00013BDC" w:rsidRPr="005C10EB" w:rsidRDefault="00013BDC" w:rsidP="00013BDC">
      <w:pPr>
        <w:spacing w:after="3"/>
        <w:ind w:left="720" w:firstLine="720"/>
        <w:jc w:val="both"/>
      </w:pPr>
    </w:p>
    <w:p w14:paraId="559AFB45" w14:textId="77777777" w:rsidR="00013BDC" w:rsidRPr="005C10EB" w:rsidRDefault="00013BDC" w:rsidP="00F26460">
      <w:pPr>
        <w:spacing w:after="3"/>
        <w:ind w:left="720" w:firstLine="720"/>
        <w:jc w:val="both"/>
      </w:pPr>
    </w:p>
    <w:p w14:paraId="7DFF42E7" w14:textId="72EBA64C" w:rsidR="00721758" w:rsidRPr="00721758"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0.83+0.98+0.96+1.00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389C8A07" w14:textId="77777777" w:rsidR="00721758" w:rsidRPr="005C10EB" w:rsidRDefault="00721758" w:rsidP="00721758">
      <w:pPr>
        <w:spacing w:after="3"/>
        <w:ind w:left="720" w:firstLine="720"/>
        <w:jc w:val="both"/>
      </w:pPr>
    </w:p>
    <w:p w14:paraId="5BF8DE9A" w14:textId="7A33AB22" w:rsidR="00721758" w:rsidRPr="003323EE" w:rsidRDefault="00721758" w:rsidP="0072175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0.98+1+0.56+1.00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=0.885~0.89</m:t>
          </m:r>
        </m:oMath>
      </m:oMathPara>
    </w:p>
    <w:p w14:paraId="652E1662" w14:textId="77777777" w:rsidR="003323EE" w:rsidRDefault="003323EE" w:rsidP="00721758">
      <w:pPr>
        <w:spacing w:after="3"/>
        <w:ind w:left="720" w:firstLine="720"/>
        <w:jc w:val="both"/>
        <w:rPr>
          <w:bCs/>
          <w:sz w:val="24"/>
          <w:szCs w:val="24"/>
        </w:rPr>
      </w:pPr>
    </w:p>
    <w:p w14:paraId="6D407BF1" w14:textId="496191D8" w:rsidR="003323EE" w:rsidRPr="005C10EB" w:rsidRDefault="003323EE" w:rsidP="0072175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0.90+0.99+0.71+1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m:t>
          </m:r>
        </m:oMath>
      </m:oMathPara>
    </w:p>
    <w:p w14:paraId="014449EC" w14:textId="3BC39651" w:rsidR="00F26460" w:rsidRPr="005C10EB" w:rsidRDefault="00F26460" w:rsidP="005C10EB">
      <w:pPr>
        <w:spacing w:after="3"/>
        <w:ind w:left="720" w:firstLine="720"/>
        <w:jc w:val="both"/>
      </w:pPr>
    </w:p>
    <w:tbl>
      <w:tblPr>
        <w:tblStyle w:val="TableGrid"/>
        <w:tblW w:w="2909" w:type="dxa"/>
        <w:tblInd w:w="0" w:type="dxa"/>
        <w:tblCellMar>
          <w:top w:w="11" w:type="dxa"/>
        </w:tblCellMar>
        <w:tblLook w:val="04A0" w:firstRow="1" w:lastRow="0" w:firstColumn="1" w:lastColumn="0" w:noHBand="0" w:noVBand="1"/>
      </w:tblPr>
      <w:tblGrid>
        <w:gridCol w:w="986"/>
        <w:gridCol w:w="1065"/>
        <w:gridCol w:w="858"/>
      </w:tblGrid>
      <w:tr w:rsidR="006755D1" w14:paraId="42D099CA" w14:textId="77777777" w:rsidTr="006755D1">
        <w:trPr>
          <w:trHeight w:val="268"/>
        </w:trPr>
        <w:tc>
          <w:tcPr>
            <w:tcW w:w="986" w:type="dxa"/>
            <w:tcBorders>
              <w:top w:val="nil"/>
              <w:left w:val="nil"/>
              <w:bottom w:val="nil"/>
              <w:right w:val="nil"/>
            </w:tcBorders>
          </w:tcPr>
          <w:p w14:paraId="66849ABF" w14:textId="56C5CCBD" w:rsidR="006755D1" w:rsidRDefault="006755D1"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6755D1" w:rsidRDefault="006755D1"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6755D1" w:rsidRDefault="006755D1" w:rsidP="00781713">
            <w:pPr>
              <w:jc w:val="both"/>
              <w:rPr>
                <w:rFonts w:ascii="Cambria" w:eastAsia="Cambria" w:hAnsi="Cambria" w:cs="Cambria"/>
                <w:sz w:val="20"/>
              </w:rPr>
            </w:pPr>
          </w:p>
        </w:tc>
      </w:tr>
    </w:tbl>
    <w:p w14:paraId="7D750C6A" w14:textId="4D5B76AA"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3.2 No Augmentation Metrics</w:t>
      </w:r>
    </w:p>
    <w:tbl>
      <w:tblPr>
        <w:tblStyle w:val="TableGrid0"/>
        <w:tblW w:w="0" w:type="auto"/>
        <w:tblInd w:w="9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07184A69" w14:textId="77777777" w:rsidTr="002F63A5">
        <w:tc>
          <w:tcPr>
            <w:tcW w:w="1234" w:type="dxa"/>
            <w:tcBorders>
              <w:top w:val="single" w:sz="4" w:space="0" w:color="auto"/>
              <w:bottom w:val="single" w:sz="4" w:space="0" w:color="auto"/>
            </w:tcBorders>
          </w:tcPr>
          <w:p w14:paraId="64789A91" w14:textId="77777777" w:rsidR="00A11ABF" w:rsidRDefault="00A11ABF" w:rsidP="00900694">
            <w:r>
              <w:t>Metric</w:t>
            </w:r>
          </w:p>
        </w:tc>
        <w:tc>
          <w:tcPr>
            <w:tcW w:w="1234" w:type="dxa"/>
            <w:tcBorders>
              <w:top w:val="single" w:sz="4" w:space="0" w:color="auto"/>
              <w:bottom w:val="single" w:sz="4" w:space="0" w:color="auto"/>
            </w:tcBorders>
          </w:tcPr>
          <w:p w14:paraId="01CE91D5" w14:textId="77777777" w:rsidR="00A11ABF" w:rsidRDefault="00A11ABF" w:rsidP="00900694">
            <w:r>
              <w:t>Class 0</w:t>
            </w:r>
          </w:p>
        </w:tc>
        <w:tc>
          <w:tcPr>
            <w:tcW w:w="1234" w:type="dxa"/>
            <w:tcBorders>
              <w:top w:val="single" w:sz="4" w:space="0" w:color="auto"/>
              <w:bottom w:val="single" w:sz="4" w:space="0" w:color="auto"/>
            </w:tcBorders>
          </w:tcPr>
          <w:p w14:paraId="6CBD5418" w14:textId="77777777" w:rsidR="00A11ABF" w:rsidRDefault="00A11ABF" w:rsidP="00900694">
            <w:r>
              <w:t>Class 1</w:t>
            </w:r>
          </w:p>
        </w:tc>
        <w:tc>
          <w:tcPr>
            <w:tcW w:w="1234" w:type="dxa"/>
            <w:tcBorders>
              <w:top w:val="single" w:sz="4" w:space="0" w:color="auto"/>
              <w:bottom w:val="single" w:sz="4" w:space="0" w:color="auto"/>
            </w:tcBorders>
          </w:tcPr>
          <w:p w14:paraId="36501402" w14:textId="77777777" w:rsidR="00A11ABF" w:rsidRDefault="00A11ABF" w:rsidP="00900694">
            <w:r>
              <w:t>Class 2</w:t>
            </w:r>
          </w:p>
        </w:tc>
        <w:tc>
          <w:tcPr>
            <w:tcW w:w="1234" w:type="dxa"/>
            <w:tcBorders>
              <w:top w:val="single" w:sz="4" w:space="0" w:color="auto"/>
              <w:bottom w:val="single" w:sz="4" w:space="0" w:color="auto"/>
            </w:tcBorders>
          </w:tcPr>
          <w:p w14:paraId="391C61E0" w14:textId="77777777" w:rsidR="00A11ABF" w:rsidRDefault="00A11ABF" w:rsidP="00900694">
            <w:r>
              <w:t>Class 3</w:t>
            </w:r>
          </w:p>
        </w:tc>
        <w:tc>
          <w:tcPr>
            <w:tcW w:w="1234" w:type="dxa"/>
            <w:tcBorders>
              <w:top w:val="single" w:sz="4" w:space="0" w:color="auto"/>
              <w:bottom w:val="single" w:sz="4" w:space="0" w:color="auto"/>
            </w:tcBorders>
          </w:tcPr>
          <w:p w14:paraId="10E39D5A" w14:textId="77777777" w:rsidR="00A11ABF" w:rsidRDefault="00A11ABF" w:rsidP="00900694">
            <w:r>
              <w:t>Macro Average</w:t>
            </w:r>
          </w:p>
        </w:tc>
      </w:tr>
      <w:tr w:rsidR="00A11ABF" w14:paraId="7AA6CE53" w14:textId="77777777" w:rsidTr="002F63A5">
        <w:tc>
          <w:tcPr>
            <w:tcW w:w="1234" w:type="dxa"/>
            <w:tcBorders>
              <w:top w:val="single" w:sz="4" w:space="0" w:color="auto"/>
            </w:tcBorders>
          </w:tcPr>
          <w:p w14:paraId="49EB40E9" w14:textId="77777777" w:rsidR="00A11ABF" w:rsidRDefault="00A11ABF" w:rsidP="00900694">
            <w:r>
              <w:t>TP</w:t>
            </w:r>
          </w:p>
        </w:tc>
        <w:tc>
          <w:tcPr>
            <w:tcW w:w="1234" w:type="dxa"/>
            <w:tcBorders>
              <w:top w:val="single" w:sz="4" w:space="0" w:color="auto"/>
            </w:tcBorders>
          </w:tcPr>
          <w:p w14:paraId="61260F46" w14:textId="77777777" w:rsidR="00A11ABF" w:rsidRDefault="00A11ABF" w:rsidP="00900694">
            <w:r>
              <w:t>81</w:t>
            </w:r>
          </w:p>
        </w:tc>
        <w:tc>
          <w:tcPr>
            <w:tcW w:w="1234" w:type="dxa"/>
            <w:tcBorders>
              <w:top w:val="single" w:sz="4" w:space="0" w:color="auto"/>
            </w:tcBorders>
          </w:tcPr>
          <w:p w14:paraId="0C24C819" w14:textId="77777777" w:rsidR="00A11ABF" w:rsidRDefault="00A11ABF" w:rsidP="00900694">
            <w:r>
              <w:t>40</w:t>
            </w:r>
          </w:p>
        </w:tc>
        <w:tc>
          <w:tcPr>
            <w:tcW w:w="1234" w:type="dxa"/>
            <w:tcBorders>
              <w:top w:val="single" w:sz="4" w:space="0" w:color="auto"/>
            </w:tcBorders>
          </w:tcPr>
          <w:p w14:paraId="7A1D2E7C" w14:textId="77777777" w:rsidR="00A11ABF" w:rsidRDefault="00A11ABF" w:rsidP="00900694">
            <w:r>
              <w:t>22</w:t>
            </w:r>
          </w:p>
        </w:tc>
        <w:tc>
          <w:tcPr>
            <w:tcW w:w="1234" w:type="dxa"/>
            <w:tcBorders>
              <w:top w:val="single" w:sz="4" w:space="0" w:color="auto"/>
            </w:tcBorders>
          </w:tcPr>
          <w:p w14:paraId="4C8D4F38" w14:textId="77777777" w:rsidR="00A11ABF" w:rsidRDefault="00A11ABF" w:rsidP="00900694">
            <w:r>
              <w:t>30</w:t>
            </w:r>
          </w:p>
        </w:tc>
        <w:tc>
          <w:tcPr>
            <w:tcW w:w="1234" w:type="dxa"/>
            <w:tcBorders>
              <w:top w:val="single" w:sz="4" w:space="0" w:color="auto"/>
            </w:tcBorders>
          </w:tcPr>
          <w:p w14:paraId="64250111" w14:textId="77777777" w:rsidR="00A11ABF" w:rsidRDefault="00A11ABF" w:rsidP="00900694"/>
        </w:tc>
      </w:tr>
      <w:tr w:rsidR="00A11ABF" w14:paraId="1B156245" w14:textId="77777777" w:rsidTr="002F63A5">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2F63A5">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2F63A5">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2F63A5">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13E2C597" w:rsidR="00A11ABF" w:rsidRDefault="00A11ABF" w:rsidP="00900694">
            <w:r>
              <w:t>1.00</w:t>
            </w:r>
          </w:p>
        </w:tc>
        <w:tc>
          <w:tcPr>
            <w:tcW w:w="1234" w:type="dxa"/>
          </w:tcPr>
          <w:p w14:paraId="425351CE" w14:textId="77777777" w:rsidR="00A11ABF" w:rsidRDefault="00A11ABF" w:rsidP="00900694">
            <w:r>
              <w:t>0.94</w:t>
            </w:r>
          </w:p>
        </w:tc>
      </w:tr>
      <w:tr w:rsidR="00A11ABF" w14:paraId="07A6965B" w14:textId="77777777" w:rsidTr="002F63A5">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6E612BBD" w:rsidR="00A11ABF" w:rsidRDefault="00A11ABF" w:rsidP="00900694">
            <w:r>
              <w:t>1.00</w:t>
            </w:r>
          </w:p>
        </w:tc>
        <w:tc>
          <w:tcPr>
            <w:tcW w:w="1234" w:type="dxa"/>
          </w:tcPr>
          <w:p w14:paraId="691CE58A" w14:textId="77777777" w:rsidR="00A11ABF" w:rsidRDefault="00A11ABF" w:rsidP="00900694">
            <w:r>
              <w:t>0.56</w:t>
            </w:r>
          </w:p>
        </w:tc>
        <w:tc>
          <w:tcPr>
            <w:tcW w:w="1234" w:type="dxa"/>
          </w:tcPr>
          <w:p w14:paraId="149EC603" w14:textId="38BF613C" w:rsidR="00A11ABF" w:rsidRDefault="00A11ABF" w:rsidP="00900694">
            <w:r>
              <w:t>1.00</w:t>
            </w:r>
          </w:p>
        </w:tc>
        <w:tc>
          <w:tcPr>
            <w:tcW w:w="1234" w:type="dxa"/>
          </w:tcPr>
          <w:p w14:paraId="2A1F23A1" w14:textId="77777777" w:rsidR="00A11ABF" w:rsidRDefault="00A11ABF" w:rsidP="00900694">
            <w:r>
              <w:t>0.89</w:t>
            </w:r>
          </w:p>
        </w:tc>
      </w:tr>
      <w:tr w:rsidR="00A11ABF" w14:paraId="7B4A78FA" w14:textId="77777777" w:rsidTr="002F63A5">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6457EB7E" w:rsidR="00A11ABF" w:rsidRDefault="00A11ABF" w:rsidP="00900694">
            <w:r>
              <w:t>1.00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Pr="00CB0195"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3.8.3.2 Scale</w:t>
      </w:r>
    </w:p>
    <w:p w14:paraId="5FA77CF4" w14:textId="77777777" w:rsidR="00ED675D" w:rsidRPr="0055767B" w:rsidRDefault="00ED675D"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4633B0F6" w14:textId="77777777" w:rsidR="009B293E" w:rsidRDefault="009B293E" w:rsidP="009B293E">
      <w:pPr>
        <w:spacing w:after="3"/>
        <w:ind w:left="720" w:firstLine="720"/>
        <w:jc w:val="both"/>
      </w:pPr>
      <w:r>
        <w:t xml:space="preserve">Class 0 </w:t>
      </w:r>
    </w:p>
    <w:p w14:paraId="28DBC736" w14:textId="76E5BE8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81</m:t>
                    </m:r>
                  </m:e>
                  <m:e>
                    <m:r>
                      <w:rPr>
                        <w:rFonts w:ascii="Cambria Math" w:hAnsi="Cambria Math"/>
                        <w:sz w:val="24"/>
                        <w:szCs w:val="24"/>
                      </w:rPr>
                      <m:t>11</m:t>
                    </m:r>
                  </m:e>
                </m:mr>
                <m:mr>
                  <m:e>
                    <m:r>
                      <w:rPr>
                        <w:rFonts w:ascii="Cambria Math" w:hAnsi="Cambria Math"/>
                        <w:sz w:val="24"/>
                        <w:szCs w:val="24"/>
                      </w:rPr>
                      <m:t>2</m:t>
                    </m:r>
                  </m:e>
                  <m:e>
                    <m:r>
                      <w:rPr>
                        <w:rFonts w:ascii="Cambria Math" w:hAnsi="Cambria Math"/>
                        <w:sz w:val="24"/>
                        <w:szCs w:val="24"/>
                      </w:rPr>
                      <m:t>98</m:t>
                    </m:r>
                  </m:e>
                </m:mr>
              </m:m>
            </m:e>
          </m:d>
        </m:oMath>
      </m:oMathPara>
    </w:p>
    <w:p w14:paraId="3C6C7BF2" w14:textId="77777777" w:rsidR="004E3124" w:rsidRDefault="004E3124" w:rsidP="004E3124">
      <w:pPr>
        <w:spacing w:after="3"/>
        <w:ind w:left="720" w:firstLine="720"/>
        <w:jc w:val="center"/>
      </w:pPr>
    </w:p>
    <w:p w14:paraId="4818A3E9" w14:textId="13C7AFA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81+11</m:t>
              </m:r>
            </m:den>
          </m:f>
          <m:r>
            <w:rPr>
              <w:rFonts w:ascii="Cambria Math" w:eastAsia="Times New Roman" w:hAnsi="Cambria Math" w:cs="Times New Roman"/>
              <w:sz w:val="24"/>
              <w:szCs w:val="24"/>
            </w:rPr>
            <m:t>=0.880 ~0.88</m:t>
          </m:r>
        </m:oMath>
      </m:oMathPara>
    </w:p>
    <w:p w14:paraId="7454F39D" w14:textId="77777777" w:rsidR="009B293E" w:rsidRPr="00F26460" w:rsidRDefault="009B293E" w:rsidP="009B293E">
      <w:pPr>
        <w:spacing w:after="3"/>
        <w:ind w:left="720" w:firstLine="720"/>
        <w:jc w:val="both"/>
        <w:rPr>
          <w:bCs/>
          <w:sz w:val="24"/>
          <w:szCs w:val="24"/>
        </w:rPr>
      </w:pPr>
    </w:p>
    <w:p w14:paraId="7A12C34B"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81</m:t>
              </m:r>
            </m:num>
            <m:den>
              <m:r>
                <w:rPr>
                  <w:rFonts w:ascii="Cambria Math" w:eastAsia="Times New Roman" w:hAnsi="Cambria Math" w:cs="Times New Roman"/>
                  <w:sz w:val="24"/>
                  <w:szCs w:val="24"/>
                </w:rPr>
                <m:t>81+2</m:t>
              </m:r>
            </m:den>
          </m:f>
          <m:r>
            <w:rPr>
              <w:rFonts w:ascii="Cambria Math" w:eastAsia="Times New Roman" w:hAnsi="Cambria Math" w:cs="Times New Roman"/>
              <w:sz w:val="24"/>
              <w:szCs w:val="24"/>
            </w:rPr>
            <m:t>=0.9759 ~0.98</m:t>
          </m:r>
        </m:oMath>
      </m:oMathPara>
    </w:p>
    <w:p w14:paraId="3CDB1ECA" w14:textId="77777777" w:rsidR="009B293E" w:rsidRPr="00F26460" w:rsidRDefault="009B293E" w:rsidP="009B293E">
      <w:pPr>
        <w:spacing w:after="3"/>
        <w:ind w:left="720" w:firstLine="720"/>
        <w:jc w:val="both"/>
        <w:rPr>
          <w:bCs/>
          <w:sz w:val="24"/>
          <w:szCs w:val="24"/>
        </w:rPr>
      </w:pPr>
    </w:p>
    <w:p w14:paraId="3D38FFAD" w14:textId="635228F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2*0.88*0.98</m:t>
              </m:r>
            </m:num>
            <m:den>
              <m:r>
                <w:rPr>
                  <w:rFonts w:ascii="Cambria Math" w:eastAsia="Times New Roman" w:hAnsi="Cambria Math" w:cs="Times New Roman"/>
                  <w:sz w:val="24"/>
                  <w:szCs w:val="24"/>
                </w:rPr>
                <m:t>0.88+0.98</m:t>
              </m:r>
            </m:den>
          </m:f>
          <m:r>
            <w:rPr>
              <w:rFonts w:ascii="Cambria Math" w:eastAsia="Times New Roman" w:hAnsi="Cambria Math" w:cs="Times New Roman"/>
              <w:sz w:val="24"/>
              <w:szCs w:val="24"/>
            </w:rPr>
            <m:t>=0.927 ~0.93</m:t>
          </m:r>
        </m:oMath>
      </m:oMathPara>
    </w:p>
    <w:p w14:paraId="4EB576F3" w14:textId="77777777" w:rsidR="009B293E" w:rsidRDefault="009B293E" w:rsidP="009B293E">
      <w:pPr>
        <w:spacing w:after="3"/>
        <w:ind w:left="720" w:firstLine="720"/>
        <w:jc w:val="both"/>
      </w:pPr>
      <w:r>
        <w:t xml:space="preserve">Class 1 </w:t>
      </w:r>
    </w:p>
    <w:p w14:paraId="28509B2F" w14:textId="50E7B2D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152</m:t>
                    </m:r>
                  </m:e>
                </m:mr>
              </m:m>
            </m:e>
          </m:d>
        </m:oMath>
      </m:oMathPara>
    </w:p>
    <w:p w14:paraId="2EAFC621" w14:textId="77777777" w:rsidR="004E3124" w:rsidRDefault="004E3124" w:rsidP="004E3124">
      <w:pPr>
        <w:spacing w:after="3"/>
        <w:ind w:left="720" w:firstLine="720"/>
        <w:jc w:val="center"/>
      </w:pPr>
    </w:p>
    <w:p w14:paraId="22A11FB9" w14:textId="438888E2"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1A4AAEB6" w14:textId="77777777" w:rsidR="009B293E" w:rsidRPr="00F26460" w:rsidRDefault="009B293E" w:rsidP="009B293E">
      <w:pPr>
        <w:spacing w:after="3"/>
        <w:ind w:left="720" w:firstLine="720"/>
        <w:jc w:val="both"/>
        <w:rPr>
          <w:bCs/>
          <w:sz w:val="24"/>
          <w:szCs w:val="24"/>
        </w:rPr>
      </w:pPr>
    </w:p>
    <w:p w14:paraId="3E1D3FEE" w14:textId="7777777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32A4FB4" w14:textId="77777777" w:rsidR="009B293E" w:rsidRPr="00F26460" w:rsidRDefault="009B293E" w:rsidP="009B293E">
      <w:pPr>
        <w:spacing w:after="3"/>
        <w:ind w:left="720" w:firstLine="720"/>
        <w:jc w:val="both"/>
        <w:rPr>
          <w:bCs/>
          <w:sz w:val="24"/>
          <w:szCs w:val="24"/>
        </w:rPr>
      </w:pPr>
    </w:p>
    <w:p w14:paraId="09404F63" w14:textId="5CEE7F68"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033235C7" w14:textId="77777777" w:rsidR="009B293E" w:rsidRDefault="009B293E" w:rsidP="009B293E">
      <w:pPr>
        <w:spacing w:after="3"/>
        <w:ind w:left="720" w:firstLine="720"/>
        <w:jc w:val="both"/>
      </w:pPr>
    </w:p>
    <w:p w14:paraId="3845CF3A" w14:textId="77777777" w:rsidR="009B293E" w:rsidRDefault="009B293E" w:rsidP="009B293E">
      <w:pPr>
        <w:spacing w:after="3"/>
        <w:ind w:left="720" w:firstLine="720"/>
        <w:jc w:val="both"/>
      </w:pPr>
      <w:r>
        <w:t xml:space="preserve">Class 2 </w:t>
      </w:r>
    </w:p>
    <w:p w14:paraId="002C4233" w14:textId="228B3ADC"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2</m:t>
                    </m:r>
                  </m:e>
                </m:mr>
                <m:mr>
                  <m:e>
                    <m:r>
                      <w:rPr>
                        <w:rFonts w:ascii="Cambria Math" w:hAnsi="Cambria Math"/>
                        <w:sz w:val="24"/>
                        <w:szCs w:val="24"/>
                      </w:rPr>
                      <m:t>10</m:t>
                    </m:r>
                  </m:e>
                  <m:e>
                    <m:r>
                      <w:rPr>
                        <w:rFonts w:ascii="Cambria Math" w:hAnsi="Cambria Math"/>
                        <w:sz w:val="24"/>
                        <w:szCs w:val="24"/>
                      </w:rPr>
                      <m:t>151</m:t>
                    </m:r>
                  </m:e>
                </m:mr>
              </m:m>
            </m:e>
          </m:d>
        </m:oMath>
      </m:oMathPara>
    </w:p>
    <w:p w14:paraId="1B96B862" w14:textId="77777777" w:rsidR="004E3124" w:rsidRDefault="004E3124" w:rsidP="004E3124">
      <w:pPr>
        <w:spacing w:after="3"/>
        <w:ind w:left="720" w:firstLine="720"/>
        <w:jc w:val="center"/>
      </w:pPr>
    </w:p>
    <w:p w14:paraId="692BBAA4" w14:textId="61590E48"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29+2</m:t>
              </m:r>
            </m:den>
          </m:f>
          <m:r>
            <w:rPr>
              <w:rFonts w:ascii="Cambria Math" w:eastAsia="Times New Roman" w:hAnsi="Cambria Math" w:cs="Times New Roman"/>
              <w:sz w:val="24"/>
              <w:szCs w:val="24"/>
            </w:rPr>
            <m:t>=0.935 ~0.94</m:t>
          </m:r>
        </m:oMath>
      </m:oMathPara>
    </w:p>
    <w:p w14:paraId="4DA415F8" w14:textId="77777777" w:rsidR="009B293E" w:rsidRPr="00F26460" w:rsidRDefault="009B293E" w:rsidP="009B293E">
      <w:pPr>
        <w:spacing w:after="3"/>
        <w:ind w:left="720" w:firstLine="720"/>
        <w:jc w:val="both"/>
        <w:rPr>
          <w:bCs/>
          <w:sz w:val="24"/>
          <w:szCs w:val="24"/>
        </w:rPr>
      </w:pPr>
    </w:p>
    <w:p w14:paraId="2AEBB69E" w14:textId="6DF473A3"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2FC997FA" w14:textId="77777777" w:rsidR="009B293E" w:rsidRPr="00F26460" w:rsidRDefault="009B293E" w:rsidP="009B293E">
      <w:pPr>
        <w:spacing w:after="3"/>
        <w:ind w:left="720" w:firstLine="720"/>
        <w:jc w:val="both"/>
        <w:rPr>
          <w:bCs/>
          <w:sz w:val="24"/>
          <w:szCs w:val="24"/>
        </w:rPr>
      </w:pPr>
    </w:p>
    <w:p w14:paraId="63D81DB9" w14:textId="08B9D52E" w:rsidR="009B293E" w:rsidRPr="00013BDC"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2*0.94*0.74</m:t>
              </m:r>
            </m:num>
            <m:den>
              <m:r>
                <w:rPr>
                  <w:rFonts w:ascii="Cambria Math" w:eastAsia="Times New Roman" w:hAnsi="Cambria Math" w:cs="Times New Roman"/>
                  <w:sz w:val="24"/>
                  <w:szCs w:val="24"/>
                </w:rPr>
                <m:t>0.94+0.74</m:t>
              </m:r>
            </m:den>
          </m:f>
          <m:r>
            <w:rPr>
              <w:rFonts w:ascii="Cambria Math" w:eastAsia="Times New Roman" w:hAnsi="Cambria Math" w:cs="Times New Roman"/>
              <w:sz w:val="24"/>
              <w:szCs w:val="24"/>
            </w:rPr>
            <m:t>=0.828 ~0.83</m:t>
          </m:r>
        </m:oMath>
      </m:oMathPara>
    </w:p>
    <w:p w14:paraId="74F91C1E" w14:textId="77777777" w:rsidR="009B293E" w:rsidRPr="00013BDC" w:rsidRDefault="009B293E" w:rsidP="009B293E">
      <w:pPr>
        <w:spacing w:after="3"/>
        <w:ind w:left="720" w:firstLine="720"/>
        <w:jc w:val="both"/>
        <w:rPr>
          <w:bCs/>
          <w:sz w:val="24"/>
          <w:szCs w:val="24"/>
        </w:rPr>
      </w:pPr>
    </w:p>
    <w:p w14:paraId="13B8A9E8" w14:textId="77777777" w:rsidR="009B293E" w:rsidRDefault="009B293E" w:rsidP="009B293E">
      <w:pPr>
        <w:spacing w:after="3"/>
        <w:ind w:left="720" w:firstLine="720"/>
        <w:jc w:val="both"/>
      </w:pPr>
      <w:r>
        <w:t xml:space="preserve">Class 3 </w:t>
      </w:r>
    </w:p>
    <w:p w14:paraId="70C92E19" w14:textId="70E78187"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765688C0" w14:textId="77777777" w:rsidR="004E3124" w:rsidRDefault="004E3124" w:rsidP="004E3124">
      <w:pPr>
        <w:spacing w:after="3"/>
        <w:ind w:left="720" w:firstLine="720"/>
        <w:jc w:val="center"/>
      </w:pPr>
    </w:p>
    <w:p w14:paraId="2E5AD843" w14:textId="400EF2A7"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6E2757E8" w14:textId="77777777" w:rsidR="009B293E" w:rsidRPr="00F26460" w:rsidRDefault="009B293E" w:rsidP="009B293E">
      <w:pPr>
        <w:spacing w:after="3"/>
        <w:ind w:left="720" w:firstLine="720"/>
        <w:jc w:val="both"/>
        <w:rPr>
          <w:bCs/>
          <w:sz w:val="24"/>
          <w:szCs w:val="24"/>
        </w:rPr>
      </w:pPr>
    </w:p>
    <w:p w14:paraId="766449C0" w14:textId="5F074715" w:rsidR="009B293E" w:rsidRPr="00F26460"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006E4F4D" w14:textId="77777777" w:rsidR="009B293E" w:rsidRPr="00F26460" w:rsidRDefault="009B293E" w:rsidP="009B293E">
      <w:pPr>
        <w:spacing w:after="3"/>
        <w:ind w:left="720" w:firstLine="720"/>
        <w:jc w:val="both"/>
        <w:rPr>
          <w:bCs/>
          <w:sz w:val="24"/>
          <w:szCs w:val="24"/>
        </w:rPr>
      </w:pPr>
    </w:p>
    <w:p w14:paraId="22E4FCE3" w14:textId="3D6153B0"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5C667FB" w14:textId="77777777" w:rsidR="009B293E" w:rsidRPr="005C10EB" w:rsidRDefault="009B293E" w:rsidP="009B293E">
      <w:pPr>
        <w:spacing w:after="3"/>
        <w:ind w:left="720" w:firstLine="720"/>
        <w:jc w:val="both"/>
      </w:pPr>
    </w:p>
    <w:p w14:paraId="678FF384" w14:textId="77777777" w:rsidR="009B293E" w:rsidRPr="005C10EB" w:rsidRDefault="009B293E" w:rsidP="009B293E">
      <w:pPr>
        <w:spacing w:after="3"/>
        <w:ind w:left="720" w:firstLine="720"/>
        <w:jc w:val="both"/>
      </w:pPr>
    </w:p>
    <w:p w14:paraId="187E03B2" w14:textId="17D8168C" w:rsidR="009B293E" w:rsidRPr="00721758"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0.88+1.00+0.94+1.00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=0.955~0.96</m:t>
          </m:r>
        </m:oMath>
      </m:oMathPara>
    </w:p>
    <w:p w14:paraId="356076FE" w14:textId="77777777" w:rsidR="009B293E" w:rsidRPr="005C10EB" w:rsidRDefault="009B293E" w:rsidP="009B293E">
      <w:pPr>
        <w:spacing w:after="3"/>
        <w:ind w:left="720" w:firstLine="720"/>
        <w:jc w:val="both"/>
      </w:pPr>
    </w:p>
    <w:p w14:paraId="50C1B202" w14:textId="0E388D93" w:rsidR="009B293E" w:rsidRPr="003323EE" w:rsidRDefault="009B293E" w:rsidP="009B293E">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0.98+1+0.74+0.97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=0.922~0.92</m:t>
          </m:r>
        </m:oMath>
      </m:oMathPara>
    </w:p>
    <w:p w14:paraId="31D6D85C" w14:textId="77777777" w:rsidR="009B293E" w:rsidRDefault="009B293E" w:rsidP="009B293E">
      <w:pPr>
        <w:spacing w:after="3"/>
        <w:ind w:left="720" w:firstLine="720"/>
        <w:jc w:val="both"/>
        <w:rPr>
          <w:bCs/>
          <w:sz w:val="24"/>
          <w:szCs w:val="24"/>
        </w:rPr>
      </w:pPr>
    </w:p>
    <w:p w14:paraId="1A370EE6" w14:textId="278573CC" w:rsidR="009B293E" w:rsidRPr="005C10EB" w:rsidRDefault="009B293E" w:rsidP="009B293E">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=0.935~0.94</m:t>
          </m:r>
        </m:oMath>
      </m:oMathPara>
    </w:p>
    <w:p w14:paraId="3E5818FA" w14:textId="77777777" w:rsid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C6D058" w14:textId="77777777" w:rsidR="009B293E" w:rsidRPr="00A11ABF" w:rsidRDefault="009B293E" w:rsidP="00EA6BAE">
      <w:pPr>
        <w:keepNext/>
        <w:keepLines/>
        <w:spacing w:after="0"/>
        <w:ind w:left="-5" w:hanging="10"/>
        <w:outlineLvl w:val="0"/>
        <w:rPr>
          <w:rFonts w:ascii="Times New Roman" w:eastAsia="Times New Roman" w:hAnsi="Times New Roman" w:cs="Times New Roman"/>
          <w:sz w:val="24"/>
          <w:szCs w:val="24"/>
        </w:rPr>
      </w:pPr>
    </w:p>
    <w:p w14:paraId="18E69E9F" w14:textId="3EBE5DCD"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3.3 Scale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39592536" w14:textId="77777777" w:rsidTr="006755D1">
        <w:trPr>
          <w:jc w:val="center"/>
        </w:trPr>
        <w:tc>
          <w:tcPr>
            <w:tcW w:w="1234" w:type="dxa"/>
            <w:tcBorders>
              <w:top w:val="single" w:sz="4" w:space="0" w:color="auto"/>
              <w:bottom w:val="single" w:sz="4" w:space="0" w:color="auto"/>
            </w:tcBorders>
          </w:tcPr>
          <w:p w14:paraId="15E3AC07" w14:textId="77777777" w:rsidR="00A11ABF" w:rsidRDefault="00A11ABF" w:rsidP="00900694">
            <w:bookmarkStart w:id="34" w:name="_Hlk182829618"/>
            <w:r>
              <w:t>Metric</w:t>
            </w:r>
          </w:p>
        </w:tc>
        <w:tc>
          <w:tcPr>
            <w:tcW w:w="1234" w:type="dxa"/>
            <w:tcBorders>
              <w:top w:val="single" w:sz="4" w:space="0" w:color="auto"/>
              <w:bottom w:val="single" w:sz="4" w:space="0" w:color="auto"/>
            </w:tcBorders>
          </w:tcPr>
          <w:p w14:paraId="5A4B3473" w14:textId="77777777" w:rsidR="00A11ABF" w:rsidRDefault="00A11ABF" w:rsidP="00900694">
            <w:r>
              <w:t>Class 0</w:t>
            </w:r>
          </w:p>
        </w:tc>
        <w:tc>
          <w:tcPr>
            <w:tcW w:w="1234" w:type="dxa"/>
            <w:tcBorders>
              <w:top w:val="single" w:sz="4" w:space="0" w:color="auto"/>
              <w:bottom w:val="single" w:sz="4" w:space="0" w:color="auto"/>
            </w:tcBorders>
          </w:tcPr>
          <w:p w14:paraId="12280A8E" w14:textId="77777777" w:rsidR="00A11ABF" w:rsidRDefault="00A11ABF" w:rsidP="00900694">
            <w:r>
              <w:t>Class 1</w:t>
            </w:r>
          </w:p>
        </w:tc>
        <w:tc>
          <w:tcPr>
            <w:tcW w:w="1234" w:type="dxa"/>
            <w:tcBorders>
              <w:top w:val="single" w:sz="4" w:space="0" w:color="auto"/>
              <w:bottom w:val="single" w:sz="4" w:space="0" w:color="auto"/>
            </w:tcBorders>
          </w:tcPr>
          <w:p w14:paraId="252996D8" w14:textId="77777777" w:rsidR="00A11ABF" w:rsidRDefault="00A11ABF" w:rsidP="00900694">
            <w:r>
              <w:t>Class 2</w:t>
            </w:r>
          </w:p>
        </w:tc>
        <w:tc>
          <w:tcPr>
            <w:tcW w:w="1234" w:type="dxa"/>
            <w:tcBorders>
              <w:top w:val="single" w:sz="4" w:space="0" w:color="auto"/>
              <w:bottom w:val="single" w:sz="4" w:space="0" w:color="auto"/>
            </w:tcBorders>
          </w:tcPr>
          <w:p w14:paraId="478CAB38" w14:textId="77777777" w:rsidR="00A11ABF" w:rsidRDefault="00A11ABF" w:rsidP="00900694">
            <w:r>
              <w:t>Class 3</w:t>
            </w:r>
          </w:p>
        </w:tc>
        <w:tc>
          <w:tcPr>
            <w:tcW w:w="1234" w:type="dxa"/>
            <w:tcBorders>
              <w:top w:val="single" w:sz="4" w:space="0" w:color="auto"/>
              <w:bottom w:val="single" w:sz="4" w:space="0" w:color="auto"/>
            </w:tcBorders>
          </w:tcPr>
          <w:p w14:paraId="7A915982" w14:textId="77777777" w:rsidR="00A11ABF" w:rsidRDefault="00A11ABF" w:rsidP="00900694">
            <w:r>
              <w:t>Macro Average</w:t>
            </w:r>
          </w:p>
        </w:tc>
      </w:tr>
      <w:tr w:rsidR="00A11ABF" w14:paraId="6DD9A7DB" w14:textId="77777777" w:rsidTr="006755D1">
        <w:trPr>
          <w:jc w:val="center"/>
        </w:trPr>
        <w:tc>
          <w:tcPr>
            <w:tcW w:w="1234" w:type="dxa"/>
            <w:tcBorders>
              <w:top w:val="single" w:sz="4" w:space="0" w:color="auto"/>
            </w:tcBorders>
          </w:tcPr>
          <w:p w14:paraId="2BF54B74" w14:textId="77777777" w:rsidR="00A11ABF" w:rsidRDefault="00A11ABF" w:rsidP="00900694">
            <w:r>
              <w:lastRenderedPageBreak/>
              <w:t>TP</w:t>
            </w:r>
          </w:p>
        </w:tc>
        <w:tc>
          <w:tcPr>
            <w:tcW w:w="1234" w:type="dxa"/>
            <w:tcBorders>
              <w:top w:val="single" w:sz="4" w:space="0" w:color="auto"/>
            </w:tcBorders>
          </w:tcPr>
          <w:p w14:paraId="7C5C7BE0" w14:textId="77777777" w:rsidR="00A11ABF" w:rsidRDefault="00A11ABF" w:rsidP="00900694">
            <w:r>
              <w:t>81</w:t>
            </w:r>
          </w:p>
        </w:tc>
        <w:tc>
          <w:tcPr>
            <w:tcW w:w="1234" w:type="dxa"/>
            <w:tcBorders>
              <w:top w:val="single" w:sz="4" w:space="0" w:color="auto"/>
            </w:tcBorders>
          </w:tcPr>
          <w:p w14:paraId="03093F4F" w14:textId="77777777" w:rsidR="00A11ABF" w:rsidRDefault="00A11ABF" w:rsidP="00900694">
            <w:r>
              <w:t>40</w:t>
            </w:r>
          </w:p>
        </w:tc>
        <w:tc>
          <w:tcPr>
            <w:tcW w:w="1234" w:type="dxa"/>
            <w:tcBorders>
              <w:top w:val="single" w:sz="4" w:space="0" w:color="auto"/>
            </w:tcBorders>
          </w:tcPr>
          <w:p w14:paraId="14CE61CA" w14:textId="77777777" w:rsidR="00A11ABF" w:rsidRDefault="00A11ABF" w:rsidP="00900694">
            <w:r>
              <w:t>29</w:t>
            </w:r>
          </w:p>
        </w:tc>
        <w:tc>
          <w:tcPr>
            <w:tcW w:w="1234" w:type="dxa"/>
            <w:tcBorders>
              <w:top w:val="single" w:sz="4" w:space="0" w:color="auto"/>
            </w:tcBorders>
          </w:tcPr>
          <w:p w14:paraId="4C8A3CAE" w14:textId="77777777" w:rsidR="00A11ABF" w:rsidRDefault="00A11ABF" w:rsidP="00900694">
            <w:r>
              <w:t>29</w:t>
            </w:r>
          </w:p>
        </w:tc>
        <w:tc>
          <w:tcPr>
            <w:tcW w:w="1234" w:type="dxa"/>
            <w:tcBorders>
              <w:top w:val="single" w:sz="4" w:space="0" w:color="auto"/>
            </w:tcBorders>
          </w:tcPr>
          <w:p w14:paraId="6E46B5D3" w14:textId="77777777" w:rsidR="00A11ABF" w:rsidRDefault="00A11ABF" w:rsidP="00900694"/>
        </w:tc>
      </w:tr>
      <w:tr w:rsidR="00A11ABF" w14:paraId="5CEAFB03" w14:textId="77777777" w:rsidTr="006755D1">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6755D1">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6755D1">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6755D1">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6755D1">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6755D1">
        <w:trPr>
          <w:jc w:val="center"/>
        </w:trPr>
        <w:tc>
          <w:tcPr>
            <w:tcW w:w="1234" w:type="dxa"/>
            <w:tcBorders>
              <w:bottom w:val="single" w:sz="4" w:space="0" w:color="auto"/>
            </w:tcBorders>
          </w:tcPr>
          <w:p w14:paraId="74526C23" w14:textId="77777777" w:rsidR="00A11ABF" w:rsidRDefault="00A11ABF" w:rsidP="00900694">
            <w:r>
              <w:t>F1-Score</w:t>
            </w:r>
          </w:p>
        </w:tc>
        <w:tc>
          <w:tcPr>
            <w:tcW w:w="1234" w:type="dxa"/>
            <w:tcBorders>
              <w:bottom w:val="single" w:sz="4" w:space="0" w:color="auto"/>
            </w:tcBorders>
          </w:tcPr>
          <w:p w14:paraId="190B60D8" w14:textId="77777777" w:rsidR="00A11ABF" w:rsidRDefault="00A11ABF" w:rsidP="00900694">
            <w:r>
              <w:t>0.93</w:t>
            </w:r>
          </w:p>
        </w:tc>
        <w:tc>
          <w:tcPr>
            <w:tcW w:w="1234" w:type="dxa"/>
            <w:tcBorders>
              <w:bottom w:val="single" w:sz="4" w:space="0" w:color="auto"/>
            </w:tcBorders>
          </w:tcPr>
          <w:p w14:paraId="648F081F" w14:textId="77777777" w:rsidR="00A11ABF" w:rsidRDefault="00A11ABF" w:rsidP="00900694">
            <w:r>
              <w:t>1.00</w:t>
            </w:r>
          </w:p>
        </w:tc>
        <w:tc>
          <w:tcPr>
            <w:tcW w:w="1234" w:type="dxa"/>
            <w:tcBorders>
              <w:bottom w:val="single" w:sz="4" w:space="0" w:color="auto"/>
            </w:tcBorders>
          </w:tcPr>
          <w:p w14:paraId="5E377C4E" w14:textId="77777777" w:rsidR="00A11ABF" w:rsidRDefault="00A11ABF" w:rsidP="00900694">
            <w:r>
              <w:t>0.83</w:t>
            </w:r>
          </w:p>
        </w:tc>
        <w:tc>
          <w:tcPr>
            <w:tcW w:w="1234" w:type="dxa"/>
            <w:tcBorders>
              <w:bottom w:val="single" w:sz="4" w:space="0" w:color="auto"/>
            </w:tcBorders>
          </w:tcPr>
          <w:p w14:paraId="11A89D85" w14:textId="250A5F9E" w:rsidR="00A11ABF" w:rsidRDefault="00A11ABF" w:rsidP="00900694">
            <w:r>
              <w:t>0.9</w:t>
            </w:r>
            <w:r w:rsidR="003922F4">
              <w:t>6</w:t>
            </w:r>
          </w:p>
        </w:tc>
        <w:tc>
          <w:tcPr>
            <w:tcW w:w="1234" w:type="dxa"/>
            <w:tcBorders>
              <w:bottom w:val="single" w:sz="4" w:space="0" w:color="auto"/>
            </w:tcBorders>
          </w:tcPr>
          <w:p w14:paraId="0CAFC159" w14:textId="77777777" w:rsidR="00A11ABF" w:rsidRDefault="00A11ABF" w:rsidP="00900694">
            <w:r>
              <w:t>0.94</w:t>
            </w:r>
          </w:p>
        </w:tc>
      </w:tr>
      <w:bookmarkEnd w:id="34"/>
    </w:tbl>
    <w:p w14:paraId="51B58154" w14:textId="77777777" w:rsidR="004E3124" w:rsidRDefault="004E3124" w:rsidP="00CB0195">
      <w:pPr>
        <w:spacing w:line="480" w:lineRule="auto"/>
        <w:rPr>
          <w:rFonts w:ascii="Times New Roman" w:eastAsia="Times New Roman" w:hAnsi="Times New Roman" w:cs="Times New Roman"/>
          <w:sz w:val="24"/>
          <w:szCs w:val="24"/>
        </w:rPr>
      </w:pPr>
    </w:p>
    <w:p w14:paraId="635940B0" w14:textId="57D6422C"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72137A13"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8B598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E831092" w14:textId="77777777" w:rsidR="008B5982" w:rsidRDefault="008B5982" w:rsidP="008B5982">
      <w:pPr>
        <w:spacing w:after="3"/>
        <w:ind w:left="720" w:firstLine="720"/>
        <w:jc w:val="both"/>
      </w:pPr>
      <w:r>
        <w:t xml:space="preserve">Class 0 </w:t>
      </w:r>
    </w:p>
    <w:p w14:paraId="206C18EB" w14:textId="68DF6D82"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82</m:t>
                    </m:r>
                  </m:e>
                  <m:e>
                    <m:r>
                      <w:rPr>
                        <w:rFonts w:ascii="Cambria Math" w:hAnsi="Cambria Math"/>
                        <w:sz w:val="24"/>
                        <w:szCs w:val="24"/>
                      </w:rPr>
                      <m:t>17</m:t>
                    </m:r>
                  </m:e>
                </m:mr>
                <m:mr>
                  <m:e>
                    <m:r>
                      <w:rPr>
                        <w:rFonts w:ascii="Cambria Math" w:hAnsi="Cambria Math"/>
                        <w:sz w:val="24"/>
                        <w:szCs w:val="24"/>
                      </w:rPr>
                      <m:t>1</m:t>
                    </m:r>
                  </m:e>
                  <m:e>
                    <m:r>
                      <w:rPr>
                        <w:rFonts w:ascii="Cambria Math" w:hAnsi="Cambria Math"/>
                        <w:sz w:val="24"/>
                        <w:szCs w:val="24"/>
                      </w:rPr>
                      <m:t>92</m:t>
                    </m:r>
                  </m:e>
                </m:mr>
              </m:m>
            </m:e>
          </m:d>
        </m:oMath>
      </m:oMathPara>
    </w:p>
    <w:p w14:paraId="203EB32A" w14:textId="77777777" w:rsidR="004E3124" w:rsidRDefault="004E3124" w:rsidP="004E3124">
      <w:pPr>
        <w:spacing w:after="3"/>
        <w:ind w:left="720" w:firstLine="720"/>
        <w:jc w:val="center"/>
      </w:pPr>
    </w:p>
    <w:p w14:paraId="451F8303" w14:textId="024A29A6"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82+17</m:t>
              </m:r>
            </m:den>
          </m:f>
          <m:r>
            <w:rPr>
              <w:rFonts w:ascii="Cambria Math" w:eastAsia="Times New Roman" w:hAnsi="Cambria Math" w:cs="Times New Roman"/>
              <w:sz w:val="24"/>
              <w:szCs w:val="24"/>
            </w:rPr>
            <m:t>=0.828 ~0.83</m:t>
          </m:r>
        </m:oMath>
      </m:oMathPara>
    </w:p>
    <w:p w14:paraId="64F1D8FD" w14:textId="77777777" w:rsidR="008B5982" w:rsidRPr="00F26460" w:rsidRDefault="008B5982" w:rsidP="008B5982">
      <w:pPr>
        <w:spacing w:after="3"/>
        <w:ind w:left="720" w:firstLine="720"/>
        <w:jc w:val="both"/>
        <w:rPr>
          <w:bCs/>
          <w:sz w:val="24"/>
          <w:szCs w:val="24"/>
        </w:rPr>
      </w:pPr>
    </w:p>
    <w:p w14:paraId="2D1E4604" w14:textId="7E59FDC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82</m:t>
              </m:r>
            </m:num>
            <m:den>
              <m:r>
                <w:rPr>
                  <w:rFonts w:ascii="Cambria Math" w:eastAsia="Times New Roman" w:hAnsi="Cambria Math" w:cs="Times New Roman"/>
                  <w:sz w:val="24"/>
                  <w:szCs w:val="24"/>
                </w:rPr>
                <m:t>82+1</m:t>
              </m:r>
            </m:den>
          </m:f>
          <m:r>
            <w:rPr>
              <w:rFonts w:ascii="Cambria Math" w:eastAsia="Times New Roman" w:hAnsi="Cambria Math" w:cs="Times New Roman"/>
              <w:sz w:val="24"/>
              <w:szCs w:val="24"/>
            </w:rPr>
            <m:t>=0.987 ~0.99</m:t>
          </m:r>
        </m:oMath>
      </m:oMathPara>
    </w:p>
    <w:p w14:paraId="7D70D4B3" w14:textId="77777777" w:rsidR="008B5982" w:rsidRPr="00F26460" w:rsidRDefault="008B5982" w:rsidP="008B5982">
      <w:pPr>
        <w:spacing w:after="3"/>
        <w:ind w:left="720" w:firstLine="720"/>
        <w:jc w:val="both"/>
        <w:rPr>
          <w:bCs/>
          <w:sz w:val="24"/>
          <w:szCs w:val="24"/>
        </w:rPr>
      </w:pPr>
    </w:p>
    <w:p w14:paraId="6C9CE1A4" w14:textId="2B8E4CC4"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2*0.83*0.99</m:t>
              </m:r>
            </m:num>
            <m:den>
              <m:r>
                <w:rPr>
                  <w:rFonts w:ascii="Cambria Math" w:eastAsia="Times New Roman" w:hAnsi="Cambria Math" w:cs="Times New Roman"/>
                  <w:sz w:val="24"/>
                  <w:szCs w:val="24"/>
                </w:rPr>
                <m:t>0.83+0.99</m:t>
              </m:r>
            </m:den>
          </m:f>
          <m:r>
            <w:rPr>
              <w:rFonts w:ascii="Cambria Math" w:eastAsia="Times New Roman" w:hAnsi="Cambria Math" w:cs="Times New Roman"/>
              <w:sz w:val="24"/>
              <w:szCs w:val="24"/>
            </w:rPr>
            <m:t>=0.902 ~0.90</m:t>
          </m:r>
        </m:oMath>
      </m:oMathPara>
    </w:p>
    <w:p w14:paraId="59895247" w14:textId="77777777" w:rsidR="008B5982" w:rsidRDefault="008B5982" w:rsidP="008B5982">
      <w:pPr>
        <w:spacing w:after="3"/>
        <w:ind w:left="720" w:firstLine="720"/>
        <w:jc w:val="both"/>
      </w:pPr>
      <w:r>
        <w:t xml:space="preserve">Class 1 </w:t>
      </w:r>
    </w:p>
    <w:p w14:paraId="6AB23154" w14:textId="55B62F48"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150</m:t>
                    </m:r>
                  </m:e>
                </m:mr>
              </m:m>
            </m:e>
          </m:d>
        </m:oMath>
      </m:oMathPara>
    </w:p>
    <w:p w14:paraId="653CDB33" w14:textId="77777777" w:rsidR="004E3124" w:rsidRDefault="004E3124" w:rsidP="004E3124">
      <w:pPr>
        <w:spacing w:after="3"/>
        <w:ind w:left="720" w:firstLine="720"/>
        <w:jc w:val="center"/>
      </w:pPr>
    </w:p>
    <w:p w14:paraId="042657D2" w14:textId="00FC596C"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39+2</m:t>
              </m:r>
            </m:den>
          </m:f>
          <m:r>
            <w:rPr>
              <w:rFonts w:ascii="Cambria Math" w:eastAsia="Times New Roman" w:hAnsi="Cambria Math" w:cs="Times New Roman"/>
              <w:sz w:val="24"/>
              <w:szCs w:val="24"/>
            </w:rPr>
            <m:t>=0.951~0.95</m:t>
          </m:r>
        </m:oMath>
      </m:oMathPara>
    </w:p>
    <w:p w14:paraId="4E03C797" w14:textId="77777777" w:rsidR="008B5982" w:rsidRPr="00F26460" w:rsidRDefault="008B5982" w:rsidP="008B5982">
      <w:pPr>
        <w:spacing w:after="3"/>
        <w:ind w:left="720" w:firstLine="720"/>
        <w:jc w:val="both"/>
        <w:rPr>
          <w:bCs/>
          <w:sz w:val="24"/>
          <w:szCs w:val="24"/>
        </w:rPr>
      </w:pPr>
    </w:p>
    <w:p w14:paraId="020CBD75" w14:textId="5F4D457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DCCDD90" w14:textId="77777777" w:rsidR="008B5982" w:rsidRPr="00F26460" w:rsidRDefault="008B5982" w:rsidP="008B5982">
      <w:pPr>
        <w:spacing w:after="3"/>
        <w:ind w:left="720" w:firstLine="720"/>
        <w:jc w:val="both"/>
        <w:rPr>
          <w:bCs/>
          <w:sz w:val="24"/>
          <w:szCs w:val="24"/>
        </w:rPr>
      </w:pPr>
    </w:p>
    <w:p w14:paraId="775CAFA8" w14:textId="7B528AE2"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2*0.95*0.98</m:t>
              </m:r>
            </m:num>
            <m:den>
              <m:r>
                <w:rPr>
                  <w:rFonts w:ascii="Cambria Math" w:eastAsia="Times New Roman" w:hAnsi="Cambria Math" w:cs="Times New Roman"/>
                  <w:sz w:val="24"/>
                  <w:szCs w:val="24"/>
                </w:rPr>
                <m:t>0.95+0.98</m:t>
              </m:r>
            </m:den>
          </m:f>
          <m:r>
            <w:rPr>
              <w:rFonts w:ascii="Cambria Math" w:eastAsia="Times New Roman" w:hAnsi="Cambria Math" w:cs="Times New Roman"/>
              <w:sz w:val="24"/>
              <w:szCs w:val="24"/>
            </w:rPr>
            <m:t>=0.964~0.96</m:t>
          </m:r>
        </m:oMath>
      </m:oMathPara>
    </w:p>
    <w:p w14:paraId="39CBC8C7" w14:textId="77777777" w:rsidR="008B5982" w:rsidRDefault="008B5982" w:rsidP="008B5982">
      <w:pPr>
        <w:spacing w:after="3"/>
        <w:ind w:left="720" w:firstLine="720"/>
        <w:jc w:val="both"/>
      </w:pPr>
    </w:p>
    <w:p w14:paraId="59E240CD" w14:textId="77777777" w:rsidR="008B5982" w:rsidRDefault="008B5982" w:rsidP="008B5982">
      <w:pPr>
        <w:spacing w:after="3"/>
        <w:ind w:left="720" w:firstLine="720"/>
        <w:jc w:val="both"/>
      </w:pPr>
      <w:r>
        <w:t xml:space="preserve">Class 2 </w:t>
      </w:r>
    </w:p>
    <w:p w14:paraId="70F7DA09" w14:textId="5279825A"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22</m:t>
                    </m:r>
                  </m:e>
                  <m:e>
                    <m:r>
                      <w:rPr>
                        <w:rFonts w:ascii="Cambria Math" w:hAnsi="Cambria Math"/>
                        <w:sz w:val="24"/>
                        <w:szCs w:val="24"/>
                      </w:rPr>
                      <m:t>2</m:t>
                    </m:r>
                  </m:e>
                </m:mr>
                <m:mr>
                  <m:e>
                    <m:r>
                      <w:rPr>
                        <w:rFonts w:ascii="Cambria Math" w:hAnsi="Cambria Math"/>
                        <w:sz w:val="24"/>
                        <w:szCs w:val="24"/>
                      </w:rPr>
                      <m:t>17</m:t>
                    </m:r>
                  </m:e>
                  <m:e>
                    <m:r>
                      <w:rPr>
                        <w:rFonts w:ascii="Cambria Math" w:hAnsi="Cambria Math"/>
                        <w:sz w:val="24"/>
                        <w:szCs w:val="24"/>
                      </w:rPr>
                      <m:t>151</m:t>
                    </m:r>
                  </m:e>
                </m:mr>
              </m:m>
            </m:e>
          </m:d>
        </m:oMath>
      </m:oMathPara>
    </w:p>
    <w:p w14:paraId="51B39214" w14:textId="77777777" w:rsidR="004E3124" w:rsidRDefault="004E3124" w:rsidP="004E3124">
      <w:pPr>
        <w:spacing w:after="3"/>
        <w:ind w:left="720" w:firstLine="720"/>
        <w:jc w:val="center"/>
      </w:pPr>
    </w:p>
    <w:p w14:paraId="57DCCF63" w14:textId="5A9AA7C5"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22+2</m:t>
              </m:r>
            </m:den>
          </m:f>
          <m:r>
            <w:rPr>
              <w:rFonts w:ascii="Cambria Math" w:eastAsia="Times New Roman" w:hAnsi="Cambria Math" w:cs="Times New Roman"/>
              <w:sz w:val="24"/>
              <w:szCs w:val="24"/>
            </w:rPr>
            <m:t>=0.916 ~0.92</m:t>
          </m:r>
        </m:oMath>
      </m:oMathPara>
    </w:p>
    <w:p w14:paraId="4D0CFDC7" w14:textId="77777777" w:rsidR="008B5982" w:rsidRPr="00F26460" w:rsidRDefault="008B5982" w:rsidP="008B5982">
      <w:pPr>
        <w:spacing w:after="3"/>
        <w:ind w:left="720" w:firstLine="720"/>
        <w:jc w:val="both"/>
        <w:rPr>
          <w:bCs/>
          <w:sz w:val="24"/>
          <w:szCs w:val="24"/>
        </w:rPr>
      </w:pPr>
    </w:p>
    <w:p w14:paraId="06709BF4" w14:textId="5CBC904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22</m:t>
              </m:r>
            </m:num>
            <m:den>
              <m:r>
                <w:rPr>
                  <w:rFonts w:ascii="Cambria Math" w:eastAsia="Times New Roman" w:hAnsi="Cambria Math" w:cs="Times New Roman"/>
                  <w:sz w:val="24"/>
                  <w:szCs w:val="24"/>
                </w:rPr>
                <m:t>22+17</m:t>
              </m:r>
            </m:den>
          </m:f>
          <m:r>
            <w:rPr>
              <w:rFonts w:ascii="Cambria Math" w:eastAsia="Times New Roman" w:hAnsi="Cambria Math" w:cs="Times New Roman"/>
              <w:sz w:val="24"/>
              <w:szCs w:val="24"/>
            </w:rPr>
            <m:t>=0.564~0.56</m:t>
          </m:r>
        </m:oMath>
      </m:oMathPara>
    </w:p>
    <w:p w14:paraId="291B9F42" w14:textId="77777777" w:rsidR="008B5982" w:rsidRPr="00F26460" w:rsidRDefault="008B5982" w:rsidP="008B5982">
      <w:pPr>
        <w:spacing w:after="3"/>
        <w:ind w:left="720" w:firstLine="720"/>
        <w:jc w:val="both"/>
        <w:rPr>
          <w:bCs/>
          <w:sz w:val="24"/>
          <w:szCs w:val="24"/>
        </w:rPr>
      </w:pPr>
    </w:p>
    <w:p w14:paraId="23B9629F" w14:textId="36BBB169" w:rsidR="008B5982" w:rsidRPr="00013BDC"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2*0.92*0.56</m:t>
              </m:r>
            </m:num>
            <m:den>
              <m:r>
                <w:rPr>
                  <w:rFonts w:ascii="Cambria Math" w:eastAsia="Times New Roman" w:hAnsi="Cambria Math" w:cs="Times New Roman"/>
                  <w:sz w:val="24"/>
                  <w:szCs w:val="24"/>
                </w:rPr>
                <m:t>0.92+0.56</m:t>
              </m:r>
            </m:den>
          </m:f>
          <m:r>
            <w:rPr>
              <w:rFonts w:ascii="Cambria Math" w:eastAsia="Times New Roman" w:hAnsi="Cambria Math" w:cs="Times New Roman"/>
              <w:sz w:val="24"/>
              <w:szCs w:val="24"/>
            </w:rPr>
            <m:t>=0.696 ~0.70</m:t>
          </m:r>
        </m:oMath>
      </m:oMathPara>
    </w:p>
    <w:p w14:paraId="1A0937B8" w14:textId="77777777" w:rsidR="008B5982" w:rsidRPr="00013BDC" w:rsidRDefault="008B5982" w:rsidP="008B5982">
      <w:pPr>
        <w:spacing w:after="3"/>
        <w:ind w:left="720" w:firstLine="720"/>
        <w:jc w:val="both"/>
        <w:rPr>
          <w:bCs/>
          <w:sz w:val="24"/>
          <w:szCs w:val="24"/>
        </w:rPr>
      </w:pPr>
    </w:p>
    <w:p w14:paraId="6EAB4C08" w14:textId="77777777" w:rsidR="008B5982" w:rsidRDefault="008B5982" w:rsidP="008B5982">
      <w:pPr>
        <w:spacing w:after="3"/>
        <w:ind w:left="720" w:firstLine="720"/>
        <w:jc w:val="both"/>
      </w:pPr>
      <w:r>
        <w:t xml:space="preserve">Class 3 </w:t>
      </w:r>
    </w:p>
    <w:p w14:paraId="36D024D6" w14:textId="0FD99089" w:rsidR="004E3124" w:rsidRDefault="00000000" w:rsidP="004E312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162</m:t>
                    </m:r>
                  </m:e>
                </m:mr>
              </m:m>
            </m:e>
          </m:d>
        </m:oMath>
      </m:oMathPara>
    </w:p>
    <w:p w14:paraId="15609F68" w14:textId="77777777" w:rsidR="004E3124" w:rsidRDefault="004E3124" w:rsidP="004E3124">
      <w:pPr>
        <w:spacing w:after="3"/>
        <w:ind w:left="720" w:firstLine="720"/>
        <w:jc w:val="center"/>
      </w:pPr>
    </w:p>
    <w:p w14:paraId="3C90C5F8" w14:textId="466E2870"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28+0</m:t>
              </m:r>
            </m:den>
          </m:f>
          <m:r>
            <w:rPr>
              <w:rFonts w:ascii="Cambria Math" w:eastAsia="Times New Roman" w:hAnsi="Cambria Math" w:cs="Times New Roman"/>
              <w:sz w:val="24"/>
              <w:szCs w:val="24"/>
            </w:rPr>
            <m:t>=1.00</m:t>
          </m:r>
        </m:oMath>
      </m:oMathPara>
    </w:p>
    <w:p w14:paraId="190786B3" w14:textId="77777777" w:rsidR="008B5982" w:rsidRPr="00F26460" w:rsidRDefault="008B5982" w:rsidP="008B5982">
      <w:pPr>
        <w:spacing w:after="3"/>
        <w:ind w:left="720" w:firstLine="720"/>
        <w:jc w:val="both"/>
        <w:rPr>
          <w:bCs/>
          <w:sz w:val="24"/>
          <w:szCs w:val="24"/>
        </w:rPr>
      </w:pPr>
    </w:p>
    <w:p w14:paraId="50C73F11" w14:textId="6C2F3753" w:rsidR="008B5982" w:rsidRPr="00F26460"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=0.933~0.93</m:t>
          </m:r>
        </m:oMath>
      </m:oMathPara>
    </w:p>
    <w:p w14:paraId="06CB584E" w14:textId="77777777" w:rsidR="008B5982" w:rsidRPr="00F26460" w:rsidRDefault="008B5982" w:rsidP="008B5982">
      <w:pPr>
        <w:spacing w:after="3"/>
        <w:ind w:left="720" w:firstLine="720"/>
        <w:jc w:val="both"/>
        <w:rPr>
          <w:bCs/>
          <w:sz w:val="24"/>
          <w:szCs w:val="24"/>
        </w:rPr>
      </w:pPr>
    </w:p>
    <w:p w14:paraId="420755BE" w14:textId="529BE54A"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2*1*0.93</m:t>
              </m:r>
            </m:num>
            <m:den>
              <m:r>
                <w:rPr>
                  <w:rFonts w:ascii="Cambria Math" w:eastAsia="Times New Roman" w:hAnsi="Cambria Math" w:cs="Times New Roman"/>
                  <w:sz w:val="24"/>
                  <w:szCs w:val="24"/>
                </w:rPr>
                <m:t>1+0.93</m:t>
              </m:r>
            </m:den>
          </m:f>
          <m:r>
            <w:rPr>
              <w:rFonts w:ascii="Cambria Math" w:eastAsia="Times New Roman" w:hAnsi="Cambria Math" w:cs="Times New Roman"/>
              <w:sz w:val="24"/>
              <w:szCs w:val="24"/>
            </w:rPr>
            <m:t>=0.963~0.96</m:t>
          </m:r>
        </m:oMath>
      </m:oMathPara>
    </w:p>
    <w:p w14:paraId="2E7136B6" w14:textId="77777777" w:rsidR="008B5982" w:rsidRPr="005C10EB" w:rsidRDefault="008B5982" w:rsidP="008B5982">
      <w:pPr>
        <w:spacing w:after="3"/>
        <w:ind w:left="720" w:firstLine="720"/>
        <w:jc w:val="both"/>
      </w:pPr>
    </w:p>
    <w:p w14:paraId="484CB20B" w14:textId="77777777" w:rsidR="008B5982" w:rsidRPr="005C10EB" w:rsidRDefault="008B5982" w:rsidP="008B5982">
      <w:pPr>
        <w:spacing w:after="3"/>
        <w:ind w:left="720" w:firstLine="720"/>
        <w:jc w:val="both"/>
      </w:pPr>
    </w:p>
    <w:p w14:paraId="4157263D" w14:textId="5DFD20B7" w:rsidR="008B5982" w:rsidRPr="00721758"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0.83+0.95+0.92+1.00</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4762CE9F" w14:textId="77777777" w:rsidR="008B5982" w:rsidRPr="005C10EB" w:rsidRDefault="008B5982" w:rsidP="008B5982">
      <w:pPr>
        <w:spacing w:after="3"/>
        <w:ind w:left="720" w:firstLine="720"/>
        <w:jc w:val="both"/>
      </w:pPr>
    </w:p>
    <w:p w14:paraId="349D8925" w14:textId="55B1774C" w:rsidR="008B5982" w:rsidRPr="003323EE" w:rsidRDefault="008B5982" w:rsidP="008B598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0.99+0.98+0.56+0.93</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=0.865~0.87</m:t>
          </m:r>
        </m:oMath>
      </m:oMathPara>
    </w:p>
    <w:p w14:paraId="1AA3330D" w14:textId="77777777" w:rsidR="008B5982" w:rsidRDefault="008B5982" w:rsidP="008B5982">
      <w:pPr>
        <w:spacing w:after="3"/>
        <w:ind w:left="720" w:firstLine="720"/>
        <w:jc w:val="both"/>
        <w:rPr>
          <w:bCs/>
          <w:sz w:val="24"/>
          <w:szCs w:val="24"/>
        </w:rPr>
      </w:pPr>
    </w:p>
    <w:p w14:paraId="01EA2EB3" w14:textId="065E7FFB" w:rsidR="008B5982" w:rsidRPr="005C10EB" w:rsidRDefault="008B5982" w:rsidP="008B598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0.90+0.96+0.70+0.96</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=0.88</m:t>
          </m:r>
        </m:oMath>
      </m:oMathPara>
    </w:p>
    <w:p w14:paraId="456493B3" w14:textId="77777777" w:rsidR="008B5982" w:rsidRPr="00A11ABF" w:rsidRDefault="008B5982" w:rsidP="00A11ABF">
      <w:pPr>
        <w:spacing w:after="3"/>
        <w:ind w:left="720" w:firstLine="720"/>
        <w:jc w:val="both"/>
        <w:rPr>
          <w:rFonts w:ascii="Times New Roman" w:eastAsia="Times New Roman" w:hAnsi="Times New Roman" w:cs="Times New Roman"/>
        </w:rPr>
      </w:pPr>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2B0DC7CF" w14:textId="5A09E0F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4</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Jitter</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A11ABF" w14:paraId="75031D10" w14:textId="77777777" w:rsidTr="006755D1">
        <w:trPr>
          <w:jc w:val="center"/>
        </w:trPr>
        <w:tc>
          <w:tcPr>
            <w:tcW w:w="1234" w:type="dxa"/>
            <w:tcBorders>
              <w:top w:val="single" w:sz="4" w:space="0" w:color="auto"/>
              <w:bottom w:val="single" w:sz="4" w:space="0" w:color="auto"/>
            </w:tcBorders>
          </w:tcPr>
          <w:p w14:paraId="0C6F075D" w14:textId="77777777" w:rsidR="00A11ABF" w:rsidRDefault="00A11ABF" w:rsidP="00900694">
            <w:r>
              <w:t>Metric</w:t>
            </w:r>
          </w:p>
        </w:tc>
        <w:tc>
          <w:tcPr>
            <w:tcW w:w="1234" w:type="dxa"/>
            <w:tcBorders>
              <w:top w:val="single" w:sz="4" w:space="0" w:color="auto"/>
              <w:bottom w:val="single" w:sz="4" w:space="0" w:color="auto"/>
            </w:tcBorders>
          </w:tcPr>
          <w:p w14:paraId="1A7A3DD9" w14:textId="77777777" w:rsidR="00A11ABF" w:rsidRDefault="00A11ABF" w:rsidP="00900694">
            <w:r>
              <w:t>Class 0</w:t>
            </w:r>
          </w:p>
        </w:tc>
        <w:tc>
          <w:tcPr>
            <w:tcW w:w="1234" w:type="dxa"/>
            <w:tcBorders>
              <w:top w:val="single" w:sz="4" w:space="0" w:color="auto"/>
              <w:bottom w:val="single" w:sz="4" w:space="0" w:color="auto"/>
            </w:tcBorders>
          </w:tcPr>
          <w:p w14:paraId="5EA3771C" w14:textId="77777777" w:rsidR="00A11ABF" w:rsidRDefault="00A11ABF" w:rsidP="00900694">
            <w:r>
              <w:t>Class 1</w:t>
            </w:r>
          </w:p>
        </w:tc>
        <w:tc>
          <w:tcPr>
            <w:tcW w:w="1234" w:type="dxa"/>
            <w:tcBorders>
              <w:top w:val="single" w:sz="4" w:space="0" w:color="auto"/>
              <w:bottom w:val="single" w:sz="4" w:space="0" w:color="auto"/>
            </w:tcBorders>
          </w:tcPr>
          <w:p w14:paraId="401D5FBD" w14:textId="77777777" w:rsidR="00A11ABF" w:rsidRDefault="00A11ABF" w:rsidP="00900694">
            <w:r>
              <w:t>Class 2</w:t>
            </w:r>
          </w:p>
        </w:tc>
        <w:tc>
          <w:tcPr>
            <w:tcW w:w="1234" w:type="dxa"/>
            <w:tcBorders>
              <w:top w:val="single" w:sz="4" w:space="0" w:color="auto"/>
              <w:bottom w:val="single" w:sz="4" w:space="0" w:color="auto"/>
            </w:tcBorders>
          </w:tcPr>
          <w:p w14:paraId="41EEA516" w14:textId="77777777" w:rsidR="00A11ABF" w:rsidRDefault="00A11ABF" w:rsidP="00900694">
            <w:r>
              <w:t>Class 3</w:t>
            </w:r>
          </w:p>
        </w:tc>
        <w:tc>
          <w:tcPr>
            <w:tcW w:w="1234" w:type="dxa"/>
            <w:tcBorders>
              <w:top w:val="single" w:sz="4" w:space="0" w:color="auto"/>
              <w:bottom w:val="single" w:sz="4" w:space="0" w:color="auto"/>
            </w:tcBorders>
          </w:tcPr>
          <w:p w14:paraId="7B400525" w14:textId="77777777" w:rsidR="00A11ABF" w:rsidRDefault="00A11ABF" w:rsidP="00900694">
            <w:r>
              <w:t>Macro Average</w:t>
            </w:r>
          </w:p>
        </w:tc>
      </w:tr>
      <w:tr w:rsidR="00A11ABF" w14:paraId="149E15A8" w14:textId="77777777" w:rsidTr="006755D1">
        <w:trPr>
          <w:jc w:val="center"/>
        </w:trPr>
        <w:tc>
          <w:tcPr>
            <w:tcW w:w="1234" w:type="dxa"/>
            <w:tcBorders>
              <w:top w:val="single" w:sz="4" w:space="0" w:color="auto"/>
            </w:tcBorders>
          </w:tcPr>
          <w:p w14:paraId="137EE5A7" w14:textId="77777777" w:rsidR="00A11ABF" w:rsidRDefault="00A11ABF" w:rsidP="00900694">
            <w:r>
              <w:t>TP</w:t>
            </w:r>
          </w:p>
        </w:tc>
        <w:tc>
          <w:tcPr>
            <w:tcW w:w="1234" w:type="dxa"/>
            <w:tcBorders>
              <w:top w:val="single" w:sz="4" w:space="0" w:color="auto"/>
            </w:tcBorders>
          </w:tcPr>
          <w:p w14:paraId="063CEE72" w14:textId="77777777" w:rsidR="00A11ABF" w:rsidRDefault="00A11ABF" w:rsidP="00900694">
            <w:r>
              <w:t>82</w:t>
            </w:r>
          </w:p>
        </w:tc>
        <w:tc>
          <w:tcPr>
            <w:tcW w:w="1234" w:type="dxa"/>
            <w:tcBorders>
              <w:top w:val="single" w:sz="4" w:space="0" w:color="auto"/>
            </w:tcBorders>
          </w:tcPr>
          <w:p w14:paraId="6A94366C" w14:textId="77777777" w:rsidR="00A11ABF" w:rsidRDefault="00A11ABF" w:rsidP="00900694">
            <w:r>
              <w:t>39</w:t>
            </w:r>
          </w:p>
        </w:tc>
        <w:tc>
          <w:tcPr>
            <w:tcW w:w="1234" w:type="dxa"/>
            <w:tcBorders>
              <w:top w:val="single" w:sz="4" w:space="0" w:color="auto"/>
            </w:tcBorders>
          </w:tcPr>
          <w:p w14:paraId="52F8B11D" w14:textId="77777777" w:rsidR="00A11ABF" w:rsidRDefault="00A11ABF" w:rsidP="00900694">
            <w:r>
              <w:t>22</w:t>
            </w:r>
          </w:p>
        </w:tc>
        <w:tc>
          <w:tcPr>
            <w:tcW w:w="1234" w:type="dxa"/>
            <w:tcBorders>
              <w:top w:val="single" w:sz="4" w:space="0" w:color="auto"/>
            </w:tcBorders>
          </w:tcPr>
          <w:p w14:paraId="29AF843F" w14:textId="77777777" w:rsidR="00A11ABF" w:rsidRDefault="00A11ABF" w:rsidP="00900694">
            <w:r>
              <w:t>28</w:t>
            </w:r>
          </w:p>
        </w:tc>
        <w:tc>
          <w:tcPr>
            <w:tcW w:w="1234" w:type="dxa"/>
            <w:tcBorders>
              <w:top w:val="single" w:sz="4" w:space="0" w:color="auto"/>
            </w:tcBorders>
          </w:tcPr>
          <w:p w14:paraId="4D712F24" w14:textId="77777777" w:rsidR="00A11ABF" w:rsidRDefault="00A11ABF" w:rsidP="00900694"/>
        </w:tc>
      </w:tr>
      <w:tr w:rsidR="00A11ABF" w14:paraId="795841D8" w14:textId="77777777" w:rsidTr="006755D1">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6755D1">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6755D1">
        <w:trPr>
          <w:jc w:val="center"/>
        </w:trPr>
        <w:tc>
          <w:tcPr>
            <w:tcW w:w="1234" w:type="dxa"/>
          </w:tcPr>
          <w:p w14:paraId="0B18AD15" w14:textId="77777777" w:rsidR="00A11ABF" w:rsidRDefault="00A11ABF" w:rsidP="00900694">
            <w:r>
              <w:lastRenderedPageBreak/>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6755D1">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494F2EF9" w:rsidR="00A11ABF" w:rsidRDefault="00A11ABF" w:rsidP="00900694">
            <w:r>
              <w:t>0.9</w:t>
            </w:r>
            <w:r w:rsidR="00092DFA">
              <w:t>3</w:t>
            </w:r>
          </w:p>
        </w:tc>
      </w:tr>
      <w:tr w:rsidR="00A11ABF" w14:paraId="6DBFC23D" w14:textId="77777777" w:rsidTr="006755D1">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048B1850" w:rsidR="00A11ABF" w:rsidRDefault="00A11ABF" w:rsidP="00900694">
            <w:r>
              <w:t>0.9</w:t>
            </w:r>
            <w:r w:rsidR="00092DFA">
              <w:t>8</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6755D1">
        <w:trPr>
          <w:jc w:val="center"/>
        </w:trPr>
        <w:tc>
          <w:tcPr>
            <w:tcW w:w="1234" w:type="dxa"/>
            <w:tcBorders>
              <w:bottom w:val="single" w:sz="4" w:space="0" w:color="auto"/>
            </w:tcBorders>
          </w:tcPr>
          <w:p w14:paraId="708B8A94" w14:textId="77777777" w:rsidR="00A11ABF" w:rsidRDefault="00A11ABF" w:rsidP="00900694">
            <w:r>
              <w:t>F1-Score</w:t>
            </w:r>
          </w:p>
        </w:tc>
        <w:tc>
          <w:tcPr>
            <w:tcW w:w="1234" w:type="dxa"/>
            <w:tcBorders>
              <w:bottom w:val="single" w:sz="4" w:space="0" w:color="auto"/>
            </w:tcBorders>
          </w:tcPr>
          <w:p w14:paraId="345049AD" w14:textId="77777777" w:rsidR="00A11ABF" w:rsidRDefault="00A11ABF" w:rsidP="00900694">
            <w:r>
              <w:t>0.90</w:t>
            </w:r>
          </w:p>
        </w:tc>
        <w:tc>
          <w:tcPr>
            <w:tcW w:w="1234" w:type="dxa"/>
            <w:tcBorders>
              <w:bottom w:val="single" w:sz="4" w:space="0" w:color="auto"/>
            </w:tcBorders>
          </w:tcPr>
          <w:p w14:paraId="072739B5" w14:textId="77777777" w:rsidR="00A11ABF" w:rsidRDefault="00A11ABF" w:rsidP="00900694">
            <w:r>
              <w:t>0.96</w:t>
            </w:r>
          </w:p>
        </w:tc>
        <w:tc>
          <w:tcPr>
            <w:tcW w:w="1234" w:type="dxa"/>
            <w:tcBorders>
              <w:bottom w:val="single" w:sz="4" w:space="0" w:color="auto"/>
            </w:tcBorders>
          </w:tcPr>
          <w:p w14:paraId="06DD8FA7" w14:textId="77777777" w:rsidR="00A11ABF" w:rsidRDefault="00A11ABF" w:rsidP="00900694">
            <w:r>
              <w:t>0.70</w:t>
            </w:r>
          </w:p>
        </w:tc>
        <w:tc>
          <w:tcPr>
            <w:tcW w:w="1234" w:type="dxa"/>
            <w:tcBorders>
              <w:bottom w:val="single" w:sz="4" w:space="0" w:color="auto"/>
            </w:tcBorders>
          </w:tcPr>
          <w:p w14:paraId="7CDCA44C" w14:textId="295D03C5" w:rsidR="00A11ABF" w:rsidRDefault="00A11ABF" w:rsidP="00900694">
            <w:r>
              <w:t>0.9</w:t>
            </w:r>
            <w:r w:rsidR="00B974D5">
              <w:t>6</w:t>
            </w:r>
          </w:p>
        </w:tc>
        <w:tc>
          <w:tcPr>
            <w:tcW w:w="1234" w:type="dxa"/>
            <w:tcBorders>
              <w:bottom w:val="single" w:sz="4" w:space="0" w:color="auto"/>
            </w:tcBorders>
          </w:tcPr>
          <w:p w14:paraId="37980560" w14:textId="77777777" w:rsidR="00A11ABF" w:rsidRDefault="00A11ABF" w:rsidP="00900694">
            <w:r>
              <w:t>0.88</w:t>
            </w:r>
          </w:p>
        </w:tc>
      </w:tr>
    </w:tbl>
    <w:p w14:paraId="4CDD95BE" w14:textId="77777777" w:rsidR="001F2420" w:rsidRDefault="001F2420" w:rsidP="00CB0195">
      <w:pPr>
        <w:spacing w:line="480" w:lineRule="auto"/>
        <w:rPr>
          <w:rFonts w:ascii="Times New Roman" w:eastAsia="Times New Roman" w:hAnsi="Times New Roman" w:cs="Times New Roman"/>
          <w:sz w:val="24"/>
          <w:szCs w:val="24"/>
        </w:rPr>
      </w:pPr>
    </w:p>
    <w:p w14:paraId="15F86D51" w14:textId="0FF88A48"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76867106"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202C2"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23C04667" w14:textId="77777777" w:rsidR="00A202C2" w:rsidRDefault="00A202C2" w:rsidP="00A11ABF">
      <w:pPr>
        <w:spacing w:after="3"/>
        <w:ind w:left="720" w:firstLine="720"/>
        <w:jc w:val="both"/>
        <w:rPr>
          <w:rFonts w:ascii="Times New Roman" w:eastAsia="Times New Roman" w:hAnsi="Times New Roman" w:cs="Times New Roman"/>
        </w:rPr>
      </w:pPr>
    </w:p>
    <w:p w14:paraId="1B8EC241" w14:textId="77777777" w:rsidR="00A202C2" w:rsidRDefault="00A202C2" w:rsidP="00A202C2">
      <w:pPr>
        <w:spacing w:after="3"/>
        <w:ind w:left="720" w:firstLine="720"/>
        <w:jc w:val="both"/>
      </w:pPr>
      <w:r>
        <w:t xml:space="preserve">Class 0 </w:t>
      </w:r>
    </w:p>
    <w:p w14:paraId="72648F12" w14:textId="7F616C7B"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3640E381" w14:textId="77777777" w:rsidR="001F2420" w:rsidRDefault="001F2420" w:rsidP="001F2420">
      <w:pPr>
        <w:spacing w:after="3"/>
        <w:ind w:left="720" w:firstLine="720"/>
        <w:jc w:val="center"/>
      </w:pPr>
    </w:p>
    <w:p w14:paraId="4EBF0AB5" w14:textId="7C89A6BE"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120AAC74" w14:textId="77777777" w:rsidR="00A202C2" w:rsidRPr="00F26460" w:rsidRDefault="00A202C2" w:rsidP="00A202C2">
      <w:pPr>
        <w:spacing w:after="3"/>
        <w:ind w:left="720" w:firstLine="720"/>
        <w:jc w:val="both"/>
        <w:rPr>
          <w:bCs/>
          <w:sz w:val="24"/>
          <w:szCs w:val="24"/>
        </w:rPr>
      </w:pPr>
    </w:p>
    <w:p w14:paraId="3E86AACB" w14:textId="1A05637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4F53009E" w14:textId="77777777" w:rsidR="00A202C2" w:rsidRPr="00F26460" w:rsidRDefault="00A202C2" w:rsidP="00A202C2">
      <w:pPr>
        <w:spacing w:after="3"/>
        <w:ind w:left="720" w:firstLine="720"/>
        <w:jc w:val="both"/>
        <w:rPr>
          <w:bCs/>
          <w:sz w:val="24"/>
          <w:szCs w:val="24"/>
        </w:rPr>
      </w:pPr>
    </w:p>
    <w:p w14:paraId="3E4B8331" w14:textId="586508ED"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1F4C7D0" w14:textId="77777777" w:rsidR="00A202C2" w:rsidRDefault="00A202C2" w:rsidP="00A202C2">
      <w:pPr>
        <w:spacing w:after="3"/>
        <w:ind w:left="720" w:firstLine="720"/>
        <w:jc w:val="both"/>
      </w:pPr>
      <w:r>
        <w:t xml:space="preserve">Class 1 </w:t>
      </w:r>
    </w:p>
    <w:p w14:paraId="4B5D07B4" w14:textId="4BAF6D7E"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39</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151</m:t>
                    </m:r>
                  </m:e>
                </m:mr>
              </m:m>
            </m:e>
          </m:d>
        </m:oMath>
      </m:oMathPara>
    </w:p>
    <w:p w14:paraId="23F6BA7D" w14:textId="77777777" w:rsidR="001F2420" w:rsidRDefault="001F2420" w:rsidP="001F2420">
      <w:pPr>
        <w:spacing w:after="3"/>
        <w:ind w:left="720" w:firstLine="720"/>
        <w:jc w:val="center"/>
      </w:pPr>
    </w:p>
    <w:p w14:paraId="56A26EAC" w14:textId="2A65D9FF"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307C9CEB" w14:textId="77777777" w:rsidR="00A202C2" w:rsidRPr="00F26460" w:rsidRDefault="00A202C2" w:rsidP="00A202C2">
      <w:pPr>
        <w:spacing w:after="3"/>
        <w:ind w:left="720" w:firstLine="720"/>
        <w:jc w:val="both"/>
        <w:rPr>
          <w:bCs/>
          <w:sz w:val="24"/>
          <w:szCs w:val="24"/>
        </w:rPr>
      </w:pPr>
    </w:p>
    <w:p w14:paraId="379CB472" w14:textId="77777777"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39</m:t>
              </m:r>
            </m:num>
            <m:den>
              <m:r>
                <w:rPr>
                  <w:rFonts w:ascii="Cambria Math" w:eastAsia="Times New Roman" w:hAnsi="Cambria Math" w:cs="Times New Roman"/>
                  <w:sz w:val="24"/>
                  <w:szCs w:val="24"/>
                </w:rPr>
                <m:t>39+1</m:t>
              </m:r>
            </m:den>
          </m:f>
          <m:r>
            <w:rPr>
              <w:rFonts w:ascii="Cambria Math" w:eastAsia="Times New Roman" w:hAnsi="Cambria Math" w:cs="Times New Roman"/>
              <w:sz w:val="24"/>
              <w:szCs w:val="24"/>
            </w:rPr>
            <m:t>=0.975~0.98</m:t>
          </m:r>
        </m:oMath>
      </m:oMathPara>
    </w:p>
    <w:p w14:paraId="11C3416C" w14:textId="77777777" w:rsidR="00A202C2" w:rsidRPr="00F26460" w:rsidRDefault="00A202C2" w:rsidP="00A202C2">
      <w:pPr>
        <w:spacing w:after="3"/>
        <w:ind w:left="720" w:firstLine="720"/>
        <w:jc w:val="both"/>
        <w:rPr>
          <w:bCs/>
          <w:sz w:val="24"/>
          <w:szCs w:val="24"/>
        </w:rPr>
      </w:pPr>
    </w:p>
    <w:p w14:paraId="0AB19511" w14:textId="342FC992"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2*0.98*0.98</m:t>
              </m:r>
            </m:num>
            <m:den>
              <m:r>
                <w:rPr>
                  <w:rFonts w:ascii="Cambria Math" w:eastAsia="Times New Roman" w:hAnsi="Cambria Math" w:cs="Times New Roman"/>
                  <w:sz w:val="24"/>
                  <w:szCs w:val="24"/>
                </w:rPr>
                <m:t>0.98+0.98</m:t>
              </m:r>
            </m:den>
          </m:f>
          <m:r>
            <w:rPr>
              <w:rFonts w:ascii="Cambria Math" w:eastAsia="Times New Roman" w:hAnsi="Cambria Math" w:cs="Times New Roman"/>
              <w:sz w:val="24"/>
              <w:szCs w:val="24"/>
            </w:rPr>
            <m:t>=0.98</m:t>
          </m:r>
        </m:oMath>
      </m:oMathPara>
    </w:p>
    <w:p w14:paraId="59B075EE" w14:textId="77777777" w:rsidR="00A202C2" w:rsidRDefault="00A202C2" w:rsidP="00A202C2">
      <w:pPr>
        <w:spacing w:after="3"/>
        <w:ind w:left="720" w:firstLine="720"/>
        <w:jc w:val="both"/>
      </w:pPr>
    </w:p>
    <w:p w14:paraId="61A9139C" w14:textId="77777777" w:rsidR="00A202C2" w:rsidRDefault="00A202C2" w:rsidP="00A202C2">
      <w:pPr>
        <w:spacing w:after="3"/>
        <w:ind w:left="720" w:firstLine="720"/>
        <w:jc w:val="both"/>
      </w:pPr>
      <w:r>
        <w:t xml:space="preserve">Class 2 </w:t>
      </w:r>
    </w:p>
    <w:p w14:paraId="51B8F0CC" w14:textId="3169C103"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4</m:t>
                    </m:r>
                  </m:e>
                </m:mr>
                <m:mr>
                  <m:e>
                    <m:r>
                      <w:rPr>
                        <w:rFonts w:ascii="Cambria Math" w:hAnsi="Cambria Math"/>
                        <w:sz w:val="24"/>
                        <w:szCs w:val="24"/>
                      </w:rPr>
                      <m:t>10</m:t>
                    </m:r>
                  </m:e>
                  <m:e>
                    <m:r>
                      <w:rPr>
                        <w:rFonts w:ascii="Cambria Math" w:hAnsi="Cambria Math"/>
                        <w:sz w:val="24"/>
                        <w:szCs w:val="24"/>
                      </w:rPr>
                      <m:t>149</m:t>
                    </m:r>
                  </m:e>
                </m:mr>
              </m:m>
            </m:e>
          </m:d>
        </m:oMath>
      </m:oMathPara>
    </w:p>
    <w:p w14:paraId="6DD9A5C2" w14:textId="77777777" w:rsidR="001F2420" w:rsidRDefault="001F2420" w:rsidP="001F2420">
      <w:pPr>
        <w:spacing w:after="3"/>
        <w:ind w:left="720" w:firstLine="720"/>
        <w:jc w:val="center"/>
      </w:pPr>
    </w:p>
    <w:p w14:paraId="2E6233F2" w14:textId="0A6BB748"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29+4</m:t>
              </m:r>
            </m:den>
          </m:f>
          <m:r>
            <w:rPr>
              <w:rFonts w:ascii="Cambria Math" w:eastAsia="Times New Roman" w:hAnsi="Cambria Math" w:cs="Times New Roman"/>
              <w:sz w:val="24"/>
              <w:szCs w:val="24"/>
            </w:rPr>
            <m:t>=0.878 ~0.88</m:t>
          </m:r>
        </m:oMath>
      </m:oMathPara>
    </w:p>
    <w:p w14:paraId="086F9074" w14:textId="77777777" w:rsidR="00A202C2" w:rsidRPr="00F26460" w:rsidRDefault="00A202C2" w:rsidP="00A202C2">
      <w:pPr>
        <w:spacing w:after="3"/>
        <w:ind w:left="720" w:firstLine="720"/>
        <w:jc w:val="both"/>
        <w:rPr>
          <w:bCs/>
          <w:sz w:val="24"/>
          <w:szCs w:val="24"/>
        </w:rPr>
      </w:pPr>
    </w:p>
    <w:p w14:paraId="3B0554D5" w14:textId="37398B59"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29+10</m:t>
              </m:r>
            </m:den>
          </m:f>
          <m:r>
            <w:rPr>
              <w:rFonts w:ascii="Cambria Math" w:eastAsia="Times New Roman" w:hAnsi="Cambria Math" w:cs="Times New Roman"/>
              <w:sz w:val="24"/>
              <w:szCs w:val="24"/>
            </w:rPr>
            <m:t>=0.743~0.74</m:t>
          </m:r>
        </m:oMath>
      </m:oMathPara>
    </w:p>
    <w:p w14:paraId="56944D0A" w14:textId="77777777" w:rsidR="00A202C2" w:rsidRPr="00F26460" w:rsidRDefault="00A202C2" w:rsidP="00A202C2">
      <w:pPr>
        <w:spacing w:after="3"/>
        <w:ind w:left="720" w:firstLine="720"/>
        <w:jc w:val="both"/>
        <w:rPr>
          <w:bCs/>
          <w:sz w:val="24"/>
          <w:szCs w:val="24"/>
        </w:rPr>
      </w:pPr>
    </w:p>
    <w:p w14:paraId="125C546C" w14:textId="5E60A271" w:rsidR="00A202C2" w:rsidRPr="00013BDC"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2*0.88*0.74</m:t>
              </m:r>
            </m:num>
            <m:den>
              <m:r>
                <w:rPr>
                  <w:rFonts w:ascii="Cambria Math" w:eastAsia="Times New Roman" w:hAnsi="Cambria Math" w:cs="Times New Roman"/>
                  <w:sz w:val="24"/>
                  <w:szCs w:val="24"/>
                </w:rPr>
                <m:t>0.88+0.74</m:t>
              </m:r>
            </m:den>
          </m:f>
          <m:r>
            <w:rPr>
              <w:rFonts w:ascii="Cambria Math" w:eastAsia="Times New Roman" w:hAnsi="Cambria Math" w:cs="Times New Roman"/>
              <w:sz w:val="24"/>
              <w:szCs w:val="24"/>
            </w:rPr>
            <m:t>=0.803 ~0.80</m:t>
          </m:r>
        </m:oMath>
      </m:oMathPara>
    </w:p>
    <w:p w14:paraId="7B1F7A43" w14:textId="77777777" w:rsidR="00A202C2" w:rsidRPr="00013BDC" w:rsidRDefault="00A202C2" w:rsidP="00A202C2">
      <w:pPr>
        <w:spacing w:after="3"/>
        <w:ind w:left="720" w:firstLine="720"/>
        <w:jc w:val="both"/>
        <w:rPr>
          <w:bCs/>
          <w:sz w:val="24"/>
          <w:szCs w:val="24"/>
        </w:rPr>
      </w:pPr>
    </w:p>
    <w:p w14:paraId="01A2640A" w14:textId="77777777" w:rsidR="00A202C2" w:rsidRDefault="00A202C2" w:rsidP="00A202C2">
      <w:pPr>
        <w:spacing w:after="3"/>
        <w:ind w:left="720" w:firstLine="720"/>
        <w:jc w:val="both"/>
      </w:pPr>
      <w:r>
        <w:t xml:space="preserve">Class 3 </w:t>
      </w:r>
    </w:p>
    <w:p w14:paraId="7092D08B" w14:textId="6211EB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159</m:t>
                    </m:r>
                  </m:e>
                </m:mr>
              </m:m>
            </m:e>
          </m:d>
        </m:oMath>
      </m:oMathPara>
    </w:p>
    <w:p w14:paraId="442C3FA7" w14:textId="77777777" w:rsidR="001F2420" w:rsidRDefault="001F2420" w:rsidP="001F2420">
      <w:pPr>
        <w:spacing w:after="3"/>
        <w:ind w:left="720" w:firstLine="720"/>
        <w:jc w:val="center"/>
      </w:pPr>
    </w:p>
    <w:p w14:paraId="4DE4854F" w14:textId="19103C76"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29+3</m:t>
              </m:r>
            </m:den>
          </m:f>
          <m:r>
            <w:rPr>
              <w:rFonts w:ascii="Cambria Math" w:eastAsia="Times New Roman" w:hAnsi="Cambria Math" w:cs="Times New Roman"/>
              <w:sz w:val="24"/>
              <w:szCs w:val="24"/>
            </w:rPr>
            <m:t>=0.906~0.91</m:t>
          </m:r>
        </m:oMath>
      </m:oMathPara>
    </w:p>
    <w:p w14:paraId="52DB11F3" w14:textId="77777777" w:rsidR="00A202C2" w:rsidRPr="00F26460" w:rsidRDefault="00A202C2" w:rsidP="00A202C2">
      <w:pPr>
        <w:spacing w:after="3"/>
        <w:ind w:left="720" w:firstLine="720"/>
        <w:jc w:val="both"/>
        <w:rPr>
          <w:bCs/>
          <w:sz w:val="24"/>
          <w:szCs w:val="24"/>
        </w:rPr>
      </w:pPr>
    </w:p>
    <w:p w14:paraId="394C6BF2" w14:textId="777F2023" w:rsidR="00A202C2" w:rsidRPr="00F26460"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3D6067E" w14:textId="77777777" w:rsidR="00A202C2" w:rsidRPr="00F26460" w:rsidRDefault="00A202C2" w:rsidP="00A202C2">
      <w:pPr>
        <w:spacing w:after="3"/>
        <w:ind w:left="720" w:firstLine="720"/>
        <w:jc w:val="both"/>
        <w:rPr>
          <w:bCs/>
          <w:sz w:val="24"/>
          <w:szCs w:val="24"/>
        </w:rPr>
      </w:pPr>
    </w:p>
    <w:p w14:paraId="04C3F8FA" w14:textId="7628D538"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2*0.91*0.97</m:t>
              </m:r>
            </m:num>
            <m:den>
              <m:r>
                <w:rPr>
                  <w:rFonts w:ascii="Cambria Math" w:eastAsia="Times New Roman" w:hAnsi="Cambria Math" w:cs="Times New Roman"/>
                  <w:sz w:val="24"/>
                  <w:szCs w:val="24"/>
                </w:rPr>
                <m:t>0.91+0.97</m:t>
              </m:r>
            </m:den>
          </m:f>
          <m:r>
            <w:rPr>
              <w:rFonts w:ascii="Cambria Math" w:eastAsia="Times New Roman" w:hAnsi="Cambria Math" w:cs="Times New Roman"/>
              <w:sz w:val="24"/>
              <w:szCs w:val="24"/>
            </w:rPr>
            <m:t>=0.939~0.94</m:t>
          </m:r>
        </m:oMath>
      </m:oMathPara>
    </w:p>
    <w:p w14:paraId="6D334331" w14:textId="77777777" w:rsidR="00A202C2" w:rsidRPr="005C10EB" w:rsidRDefault="00A202C2" w:rsidP="00A202C2">
      <w:pPr>
        <w:spacing w:after="3"/>
        <w:ind w:left="720" w:firstLine="720"/>
        <w:jc w:val="both"/>
      </w:pPr>
    </w:p>
    <w:p w14:paraId="62A5ADBA" w14:textId="77777777" w:rsidR="00A202C2" w:rsidRPr="005C10EB" w:rsidRDefault="00A202C2" w:rsidP="00A202C2">
      <w:pPr>
        <w:spacing w:after="3"/>
        <w:ind w:left="720" w:firstLine="720"/>
        <w:jc w:val="both"/>
      </w:pPr>
    </w:p>
    <w:p w14:paraId="0906AD63" w14:textId="3FAB197A" w:rsidR="00A202C2" w:rsidRPr="00721758"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0.90+0.98+0.88+0.91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=0.917~0.92</m:t>
          </m:r>
        </m:oMath>
      </m:oMathPara>
    </w:p>
    <w:p w14:paraId="60366942" w14:textId="77777777" w:rsidR="00A202C2" w:rsidRPr="005C10EB" w:rsidRDefault="00A202C2" w:rsidP="00A202C2">
      <w:pPr>
        <w:spacing w:after="3"/>
        <w:ind w:left="720" w:firstLine="720"/>
        <w:jc w:val="both"/>
      </w:pPr>
    </w:p>
    <w:p w14:paraId="2270EEF5" w14:textId="434B47DB" w:rsidR="00A202C2" w:rsidRPr="003323EE" w:rsidRDefault="00A202C2" w:rsidP="00A202C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0.94+0.98+0.74+0.97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=0.907~0.91</m:t>
          </m:r>
        </m:oMath>
      </m:oMathPara>
    </w:p>
    <w:p w14:paraId="618BE8A5" w14:textId="77777777" w:rsidR="00A202C2" w:rsidRDefault="00A202C2" w:rsidP="00A202C2">
      <w:pPr>
        <w:spacing w:after="3"/>
        <w:ind w:left="720" w:firstLine="720"/>
        <w:jc w:val="both"/>
        <w:rPr>
          <w:bCs/>
          <w:sz w:val="24"/>
          <w:szCs w:val="24"/>
        </w:rPr>
      </w:pPr>
    </w:p>
    <w:p w14:paraId="4F68F242" w14:textId="25CC9824" w:rsidR="00A202C2" w:rsidRPr="005C10EB" w:rsidRDefault="00A202C2" w:rsidP="00A202C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0.92+0.98+0.80+0.94</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613DD12E" w14:textId="77777777" w:rsidR="00A202C2" w:rsidRPr="00A11ABF" w:rsidRDefault="00A202C2" w:rsidP="00A11ABF">
      <w:pPr>
        <w:spacing w:after="3"/>
        <w:ind w:left="720" w:firstLine="720"/>
        <w:jc w:val="both"/>
        <w:rPr>
          <w:rFonts w:ascii="Times New Roman" w:eastAsia="Times New Roman" w:hAnsi="Times New Roman" w:cs="Times New Roman"/>
        </w:rPr>
      </w:pPr>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p w14:paraId="30C0F919" w14:textId="3B0418BB"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5</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Flip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4"/>
        <w:gridCol w:w="1234"/>
        <w:gridCol w:w="1234"/>
        <w:gridCol w:w="1234"/>
        <w:gridCol w:w="1234"/>
        <w:gridCol w:w="1234"/>
      </w:tblGrid>
      <w:tr w:rsidR="003922F4" w14:paraId="16B93511" w14:textId="77777777" w:rsidTr="006755D1">
        <w:trPr>
          <w:jc w:val="center"/>
        </w:trPr>
        <w:tc>
          <w:tcPr>
            <w:tcW w:w="1234" w:type="dxa"/>
            <w:tcBorders>
              <w:top w:val="single" w:sz="4" w:space="0" w:color="auto"/>
              <w:bottom w:val="single" w:sz="4" w:space="0" w:color="auto"/>
            </w:tcBorders>
          </w:tcPr>
          <w:p w14:paraId="46E1C5BE" w14:textId="77777777" w:rsidR="003922F4" w:rsidRDefault="003922F4" w:rsidP="00900694">
            <w:r>
              <w:t>Metric</w:t>
            </w:r>
          </w:p>
        </w:tc>
        <w:tc>
          <w:tcPr>
            <w:tcW w:w="1234" w:type="dxa"/>
            <w:tcBorders>
              <w:top w:val="single" w:sz="4" w:space="0" w:color="auto"/>
              <w:bottom w:val="single" w:sz="4" w:space="0" w:color="auto"/>
            </w:tcBorders>
          </w:tcPr>
          <w:p w14:paraId="5E6BE1D6" w14:textId="77777777" w:rsidR="003922F4" w:rsidRDefault="003922F4" w:rsidP="00900694">
            <w:r>
              <w:t>Class 0</w:t>
            </w:r>
          </w:p>
        </w:tc>
        <w:tc>
          <w:tcPr>
            <w:tcW w:w="1234" w:type="dxa"/>
            <w:tcBorders>
              <w:top w:val="single" w:sz="4" w:space="0" w:color="auto"/>
              <w:bottom w:val="single" w:sz="4" w:space="0" w:color="auto"/>
            </w:tcBorders>
          </w:tcPr>
          <w:p w14:paraId="6BC3CA72" w14:textId="77777777" w:rsidR="003922F4" w:rsidRDefault="003922F4" w:rsidP="00900694">
            <w:r>
              <w:t>Class 1</w:t>
            </w:r>
          </w:p>
        </w:tc>
        <w:tc>
          <w:tcPr>
            <w:tcW w:w="1234" w:type="dxa"/>
            <w:tcBorders>
              <w:top w:val="single" w:sz="4" w:space="0" w:color="auto"/>
              <w:bottom w:val="single" w:sz="4" w:space="0" w:color="auto"/>
            </w:tcBorders>
          </w:tcPr>
          <w:p w14:paraId="513A7358" w14:textId="77777777" w:rsidR="003922F4" w:rsidRDefault="003922F4" w:rsidP="00900694">
            <w:r>
              <w:t>Class 2</w:t>
            </w:r>
          </w:p>
        </w:tc>
        <w:tc>
          <w:tcPr>
            <w:tcW w:w="1234" w:type="dxa"/>
            <w:tcBorders>
              <w:top w:val="single" w:sz="4" w:space="0" w:color="auto"/>
              <w:bottom w:val="single" w:sz="4" w:space="0" w:color="auto"/>
            </w:tcBorders>
          </w:tcPr>
          <w:p w14:paraId="4A67E197" w14:textId="77777777" w:rsidR="003922F4" w:rsidRDefault="003922F4" w:rsidP="00900694">
            <w:r>
              <w:t>Class 3</w:t>
            </w:r>
          </w:p>
        </w:tc>
        <w:tc>
          <w:tcPr>
            <w:tcW w:w="1234" w:type="dxa"/>
            <w:tcBorders>
              <w:top w:val="single" w:sz="4" w:space="0" w:color="auto"/>
              <w:bottom w:val="single" w:sz="4" w:space="0" w:color="auto"/>
            </w:tcBorders>
          </w:tcPr>
          <w:p w14:paraId="0E4649E8" w14:textId="77777777" w:rsidR="003922F4" w:rsidRDefault="003922F4" w:rsidP="00900694">
            <w:r>
              <w:t>Macro Average</w:t>
            </w:r>
          </w:p>
        </w:tc>
      </w:tr>
      <w:tr w:rsidR="003922F4" w14:paraId="63BB9556" w14:textId="77777777" w:rsidTr="006755D1">
        <w:trPr>
          <w:jc w:val="center"/>
        </w:trPr>
        <w:tc>
          <w:tcPr>
            <w:tcW w:w="1234" w:type="dxa"/>
            <w:tcBorders>
              <w:top w:val="single" w:sz="4" w:space="0" w:color="auto"/>
            </w:tcBorders>
          </w:tcPr>
          <w:p w14:paraId="5A358359" w14:textId="77777777" w:rsidR="003922F4" w:rsidRDefault="003922F4" w:rsidP="00900694">
            <w:r>
              <w:t>TP</w:t>
            </w:r>
          </w:p>
        </w:tc>
        <w:tc>
          <w:tcPr>
            <w:tcW w:w="1234" w:type="dxa"/>
            <w:tcBorders>
              <w:top w:val="single" w:sz="4" w:space="0" w:color="auto"/>
            </w:tcBorders>
          </w:tcPr>
          <w:p w14:paraId="51FCD3AF" w14:textId="77777777" w:rsidR="003922F4" w:rsidRDefault="003922F4" w:rsidP="00900694">
            <w:r>
              <w:t>78</w:t>
            </w:r>
          </w:p>
        </w:tc>
        <w:tc>
          <w:tcPr>
            <w:tcW w:w="1234" w:type="dxa"/>
            <w:tcBorders>
              <w:top w:val="single" w:sz="4" w:space="0" w:color="auto"/>
            </w:tcBorders>
          </w:tcPr>
          <w:p w14:paraId="6B51BF0E" w14:textId="77777777" w:rsidR="003922F4" w:rsidRDefault="003922F4" w:rsidP="00900694">
            <w:r>
              <w:t>39</w:t>
            </w:r>
          </w:p>
        </w:tc>
        <w:tc>
          <w:tcPr>
            <w:tcW w:w="1234" w:type="dxa"/>
            <w:tcBorders>
              <w:top w:val="single" w:sz="4" w:space="0" w:color="auto"/>
            </w:tcBorders>
          </w:tcPr>
          <w:p w14:paraId="3A1B7E2A" w14:textId="77777777" w:rsidR="003922F4" w:rsidRDefault="003922F4" w:rsidP="00900694">
            <w:r>
              <w:t>29</w:t>
            </w:r>
          </w:p>
        </w:tc>
        <w:tc>
          <w:tcPr>
            <w:tcW w:w="1234" w:type="dxa"/>
            <w:tcBorders>
              <w:top w:val="single" w:sz="4" w:space="0" w:color="auto"/>
            </w:tcBorders>
          </w:tcPr>
          <w:p w14:paraId="4BC3D152" w14:textId="77777777" w:rsidR="003922F4" w:rsidRDefault="003922F4" w:rsidP="00900694">
            <w:r>
              <w:t>29</w:t>
            </w:r>
          </w:p>
        </w:tc>
        <w:tc>
          <w:tcPr>
            <w:tcW w:w="1234" w:type="dxa"/>
            <w:tcBorders>
              <w:top w:val="single" w:sz="4" w:space="0" w:color="auto"/>
            </w:tcBorders>
          </w:tcPr>
          <w:p w14:paraId="32421C3E" w14:textId="77777777" w:rsidR="003922F4" w:rsidRDefault="003922F4" w:rsidP="00900694"/>
        </w:tc>
      </w:tr>
      <w:tr w:rsidR="003922F4" w14:paraId="6233D3D2" w14:textId="77777777" w:rsidTr="006755D1">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6755D1">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6755D1">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6755D1">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2BA8A43" w:rsidR="003922F4" w:rsidRDefault="003922F4" w:rsidP="00900694">
            <w:r>
              <w:t>0.9</w:t>
            </w:r>
            <w:r w:rsidR="00495A33">
              <w:t>8</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07AABBE7" w:rsidR="003922F4" w:rsidRDefault="003922F4" w:rsidP="00900694">
            <w:r>
              <w:t>0.9</w:t>
            </w:r>
            <w:r w:rsidR="004869EC">
              <w:t>2</w:t>
            </w:r>
          </w:p>
        </w:tc>
      </w:tr>
      <w:tr w:rsidR="003922F4" w14:paraId="1EE0CE45" w14:textId="77777777" w:rsidTr="006755D1">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53E7DAB" w:rsidR="003922F4" w:rsidRDefault="003922F4" w:rsidP="00900694">
            <w:r>
              <w:t>0.9</w:t>
            </w:r>
            <w:r w:rsidR="00082807">
              <w:t>8</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6755D1">
        <w:trPr>
          <w:jc w:val="center"/>
        </w:trPr>
        <w:tc>
          <w:tcPr>
            <w:tcW w:w="1234" w:type="dxa"/>
            <w:tcBorders>
              <w:bottom w:val="single" w:sz="4" w:space="0" w:color="auto"/>
            </w:tcBorders>
          </w:tcPr>
          <w:p w14:paraId="3155DD8C" w14:textId="77777777" w:rsidR="003922F4" w:rsidRDefault="003922F4" w:rsidP="00900694">
            <w:r>
              <w:lastRenderedPageBreak/>
              <w:t>F1-Score</w:t>
            </w:r>
          </w:p>
        </w:tc>
        <w:tc>
          <w:tcPr>
            <w:tcW w:w="1234" w:type="dxa"/>
            <w:tcBorders>
              <w:bottom w:val="single" w:sz="4" w:space="0" w:color="auto"/>
            </w:tcBorders>
          </w:tcPr>
          <w:p w14:paraId="46210B57" w14:textId="77777777" w:rsidR="003922F4" w:rsidRDefault="003922F4" w:rsidP="00900694">
            <w:r>
              <w:t>0.92</w:t>
            </w:r>
          </w:p>
        </w:tc>
        <w:tc>
          <w:tcPr>
            <w:tcW w:w="1234" w:type="dxa"/>
            <w:tcBorders>
              <w:bottom w:val="single" w:sz="4" w:space="0" w:color="auto"/>
            </w:tcBorders>
          </w:tcPr>
          <w:p w14:paraId="7CBCED61" w14:textId="7509AF08" w:rsidR="003922F4" w:rsidRDefault="003922F4" w:rsidP="00900694">
            <w:r>
              <w:t>0.9</w:t>
            </w:r>
            <w:r w:rsidR="006C05D3">
              <w:t>8</w:t>
            </w:r>
          </w:p>
        </w:tc>
        <w:tc>
          <w:tcPr>
            <w:tcW w:w="1234" w:type="dxa"/>
            <w:tcBorders>
              <w:bottom w:val="single" w:sz="4" w:space="0" w:color="auto"/>
            </w:tcBorders>
          </w:tcPr>
          <w:p w14:paraId="76EBAE34" w14:textId="7A24CFC4" w:rsidR="003922F4" w:rsidRDefault="003922F4" w:rsidP="00900694">
            <w:r>
              <w:t>0.8</w:t>
            </w:r>
            <w:r w:rsidR="00F37410">
              <w:t>0</w:t>
            </w:r>
          </w:p>
        </w:tc>
        <w:tc>
          <w:tcPr>
            <w:tcW w:w="1234" w:type="dxa"/>
            <w:tcBorders>
              <w:bottom w:val="single" w:sz="4" w:space="0" w:color="auto"/>
            </w:tcBorders>
          </w:tcPr>
          <w:p w14:paraId="4A86E66B" w14:textId="77777777" w:rsidR="003922F4" w:rsidRDefault="003922F4" w:rsidP="00900694">
            <w:r>
              <w:t>0.94</w:t>
            </w:r>
          </w:p>
        </w:tc>
        <w:tc>
          <w:tcPr>
            <w:tcW w:w="1234" w:type="dxa"/>
            <w:tcBorders>
              <w:bottom w:val="single" w:sz="4" w:space="0" w:color="auto"/>
            </w:tcBorders>
          </w:tcPr>
          <w:p w14:paraId="34427582" w14:textId="77777777" w:rsidR="003922F4" w:rsidRDefault="003922F4" w:rsidP="00900694">
            <w:r>
              <w:t>0.91</w:t>
            </w:r>
          </w:p>
        </w:tc>
      </w:tr>
    </w:tbl>
    <w:p w14:paraId="4D825ECF" w14:textId="77777777" w:rsidR="006755D1" w:rsidRDefault="006755D1" w:rsidP="00CB0195">
      <w:pPr>
        <w:spacing w:line="480" w:lineRule="auto"/>
        <w:rPr>
          <w:rFonts w:ascii="Times New Roman" w:eastAsia="Times New Roman" w:hAnsi="Times New Roman" w:cs="Times New Roman"/>
          <w:sz w:val="24"/>
          <w:szCs w:val="24"/>
        </w:rPr>
      </w:pPr>
    </w:p>
    <w:p w14:paraId="7DC2291D" w14:textId="2735942E" w:rsidR="007F0893" w:rsidRPr="00CB0195"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1CB044EF" w14:textId="77777777" w:rsidR="007F0893" w:rsidRPr="0055767B" w:rsidRDefault="007F0893"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BC3F8C"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59BCB672" w14:textId="77777777" w:rsidR="00BC3F8C" w:rsidRDefault="00BC3F8C" w:rsidP="00BC3F8C">
      <w:pPr>
        <w:spacing w:after="3"/>
        <w:ind w:left="720" w:firstLine="720"/>
        <w:jc w:val="both"/>
      </w:pPr>
      <w:r>
        <w:t xml:space="preserve">Class 0 </w:t>
      </w:r>
    </w:p>
    <w:p w14:paraId="5E472FF1" w14:textId="1F1A607D"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78</m:t>
                    </m:r>
                  </m:e>
                  <m:e>
                    <m:r>
                      <w:rPr>
                        <w:rFonts w:ascii="Cambria Math" w:hAnsi="Cambria Math"/>
                        <w:sz w:val="24"/>
                        <w:szCs w:val="24"/>
                      </w:rPr>
                      <m:t>9</m:t>
                    </m:r>
                  </m:e>
                </m:mr>
                <m:mr>
                  <m:e>
                    <m:r>
                      <w:rPr>
                        <w:rFonts w:ascii="Cambria Math" w:hAnsi="Cambria Math"/>
                        <w:sz w:val="24"/>
                        <w:szCs w:val="24"/>
                      </w:rPr>
                      <m:t>5</m:t>
                    </m:r>
                  </m:e>
                  <m:e>
                    <m:r>
                      <w:rPr>
                        <w:rFonts w:ascii="Cambria Math" w:hAnsi="Cambria Math"/>
                        <w:sz w:val="24"/>
                        <w:szCs w:val="24"/>
                      </w:rPr>
                      <m:t>100</m:t>
                    </m:r>
                  </m:e>
                </m:mr>
              </m:m>
            </m:e>
          </m:d>
        </m:oMath>
      </m:oMathPara>
    </w:p>
    <w:p w14:paraId="1821A86E" w14:textId="77777777" w:rsidR="001F2420" w:rsidRDefault="001F2420" w:rsidP="001F2420">
      <w:pPr>
        <w:spacing w:after="3"/>
        <w:ind w:left="720" w:firstLine="720"/>
        <w:jc w:val="center"/>
      </w:pPr>
    </w:p>
    <w:p w14:paraId="37B00CCE"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78+9</m:t>
              </m:r>
            </m:den>
          </m:f>
          <m:r>
            <w:rPr>
              <w:rFonts w:ascii="Cambria Math" w:eastAsia="Times New Roman" w:hAnsi="Cambria Math" w:cs="Times New Roman"/>
              <w:sz w:val="24"/>
              <w:szCs w:val="24"/>
            </w:rPr>
            <m:t>=0.896 ~0.90</m:t>
          </m:r>
        </m:oMath>
      </m:oMathPara>
    </w:p>
    <w:p w14:paraId="77E8090F" w14:textId="77777777" w:rsidR="00BC3F8C" w:rsidRPr="00F26460" w:rsidRDefault="00BC3F8C" w:rsidP="00BC3F8C">
      <w:pPr>
        <w:spacing w:after="3"/>
        <w:ind w:left="720" w:firstLine="720"/>
        <w:jc w:val="both"/>
        <w:rPr>
          <w:bCs/>
          <w:sz w:val="24"/>
          <w:szCs w:val="24"/>
        </w:rPr>
      </w:pPr>
    </w:p>
    <w:p w14:paraId="1BB07691" w14:textId="7777777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78</m:t>
              </m:r>
            </m:num>
            <m:den>
              <m:r>
                <w:rPr>
                  <w:rFonts w:ascii="Cambria Math" w:eastAsia="Times New Roman" w:hAnsi="Cambria Math" w:cs="Times New Roman"/>
                  <w:sz w:val="24"/>
                  <w:szCs w:val="24"/>
                </w:rPr>
                <m:t>78+5</m:t>
              </m:r>
            </m:den>
          </m:f>
          <m:r>
            <w:rPr>
              <w:rFonts w:ascii="Cambria Math" w:eastAsia="Times New Roman" w:hAnsi="Cambria Math" w:cs="Times New Roman"/>
              <w:sz w:val="24"/>
              <w:szCs w:val="24"/>
            </w:rPr>
            <m:t>=0.939 ~0.94</m:t>
          </m:r>
        </m:oMath>
      </m:oMathPara>
    </w:p>
    <w:p w14:paraId="5BC164BA" w14:textId="77777777" w:rsidR="00BC3F8C" w:rsidRPr="00F26460" w:rsidRDefault="00BC3F8C" w:rsidP="00BC3F8C">
      <w:pPr>
        <w:spacing w:after="3"/>
        <w:ind w:left="720" w:firstLine="720"/>
        <w:jc w:val="both"/>
        <w:rPr>
          <w:bCs/>
          <w:sz w:val="24"/>
          <w:szCs w:val="24"/>
        </w:rPr>
      </w:pPr>
    </w:p>
    <w:p w14:paraId="25421B6C" w14:textId="77777777"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2*0.90*0.94</m:t>
              </m:r>
            </m:num>
            <m:den>
              <m:r>
                <w:rPr>
                  <w:rFonts w:ascii="Cambria Math" w:eastAsia="Times New Roman" w:hAnsi="Cambria Math" w:cs="Times New Roman"/>
                  <w:sz w:val="24"/>
                  <w:szCs w:val="24"/>
                </w:rPr>
                <m:t>0.90+0.94</m:t>
              </m:r>
            </m:den>
          </m:f>
          <m:r>
            <w:rPr>
              <w:rFonts w:ascii="Cambria Math" w:eastAsia="Times New Roman" w:hAnsi="Cambria Math" w:cs="Times New Roman"/>
              <w:sz w:val="24"/>
              <w:szCs w:val="24"/>
            </w:rPr>
            <m:t>=0.919 ~0.92</m:t>
          </m:r>
        </m:oMath>
      </m:oMathPara>
    </w:p>
    <w:p w14:paraId="7422CEA1" w14:textId="77777777" w:rsidR="00BC3F8C" w:rsidRDefault="00BC3F8C" w:rsidP="00BC3F8C">
      <w:pPr>
        <w:spacing w:after="3"/>
        <w:ind w:left="720" w:firstLine="720"/>
        <w:jc w:val="both"/>
      </w:pPr>
      <w:r>
        <w:t xml:space="preserve">Class 1 </w:t>
      </w:r>
    </w:p>
    <w:p w14:paraId="0B940AB0" w14:textId="0A3BDAD1"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133</m:t>
                    </m:r>
                  </m:e>
                </m:mr>
              </m:m>
            </m:e>
          </m:d>
        </m:oMath>
      </m:oMathPara>
    </w:p>
    <w:p w14:paraId="299671AF" w14:textId="77777777" w:rsidR="001F2420" w:rsidRDefault="001F2420" w:rsidP="001F2420">
      <w:pPr>
        <w:spacing w:after="3"/>
        <w:ind w:left="720" w:firstLine="720"/>
        <w:jc w:val="center"/>
      </w:pPr>
    </w:p>
    <w:p w14:paraId="765DF2DE" w14:textId="1A587090"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40+1</m:t>
              </m:r>
            </m:den>
          </m:f>
          <m:r>
            <w:rPr>
              <w:rFonts w:ascii="Cambria Math" w:eastAsia="Times New Roman" w:hAnsi="Cambria Math" w:cs="Times New Roman"/>
              <w:sz w:val="24"/>
              <w:szCs w:val="24"/>
            </w:rPr>
            <m:t>=0.975~0.98</m:t>
          </m:r>
        </m:oMath>
      </m:oMathPara>
    </w:p>
    <w:p w14:paraId="0D3B1C92" w14:textId="77777777" w:rsidR="00BC3F8C" w:rsidRPr="00F26460" w:rsidRDefault="00BC3F8C" w:rsidP="00BC3F8C">
      <w:pPr>
        <w:spacing w:after="3"/>
        <w:ind w:left="720" w:firstLine="720"/>
        <w:jc w:val="both"/>
        <w:rPr>
          <w:bCs/>
          <w:sz w:val="24"/>
          <w:szCs w:val="24"/>
        </w:rPr>
      </w:pPr>
    </w:p>
    <w:p w14:paraId="2FC3D280" w14:textId="14BF0DE8"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66F3A97" w14:textId="77777777" w:rsidR="00BC3F8C" w:rsidRPr="00F26460" w:rsidRDefault="00BC3F8C" w:rsidP="00BC3F8C">
      <w:pPr>
        <w:spacing w:after="3"/>
        <w:ind w:left="720" w:firstLine="720"/>
        <w:jc w:val="both"/>
        <w:rPr>
          <w:bCs/>
          <w:sz w:val="24"/>
          <w:szCs w:val="24"/>
        </w:rPr>
      </w:pPr>
    </w:p>
    <w:p w14:paraId="74276E45" w14:textId="2B0546B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2*0.98*1</m:t>
              </m:r>
            </m:num>
            <m:den>
              <m:r>
                <w:rPr>
                  <w:rFonts w:ascii="Cambria Math" w:eastAsia="Times New Roman" w:hAnsi="Cambria Math" w:cs="Times New Roman"/>
                  <w:sz w:val="24"/>
                  <w:szCs w:val="24"/>
                </w:rPr>
                <m:t>0.98+1</m:t>
              </m:r>
            </m:den>
          </m:f>
          <m:r>
            <w:rPr>
              <w:rFonts w:ascii="Cambria Math" w:eastAsia="Times New Roman" w:hAnsi="Cambria Math" w:cs="Times New Roman"/>
              <w:sz w:val="24"/>
              <w:szCs w:val="24"/>
            </w:rPr>
            <m:t>=0.989~0.99</m:t>
          </m:r>
        </m:oMath>
      </m:oMathPara>
    </w:p>
    <w:p w14:paraId="27BE4ED8" w14:textId="77777777" w:rsidR="00BC3F8C" w:rsidRDefault="00BC3F8C" w:rsidP="00BC3F8C">
      <w:pPr>
        <w:spacing w:after="3"/>
        <w:ind w:left="720" w:firstLine="720"/>
        <w:jc w:val="both"/>
      </w:pPr>
    </w:p>
    <w:p w14:paraId="4AE37F06" w14:textId="77777777" w:rsidR="00BC3F8C" w:rsidRDefault="00BC3F8C" w:rsidP="00BC3F8C">
      <w:pPr>
        <w:spacing w:after="3"/>
        <w:ind w:left="720" w:firstLine="720"/>
        <w:jc w:val="both"/>
      </w:pPr>
      <w:r>
        <w:t xml:space="preserve">Class 2 </w:t>
      </w:r>
    </w:p>
    <w:p w14:paraId="3848ECB3" w14:textId="0F8F8A27"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3</m:t>
                    </m:r>
                  </m:e>
                </m:mr>
                <m:mr>
                  <m:e>
                    <m:r>
                      <w:rPr>
                        <w:rFonts w:ascii="Cambria Math" w:hAnsi="Cambria Math"/>
                        <w:sz w:val="24"/>
                        <w:szCs w:val="24"/>
                      </w:rPr>
                      <m:t>9</m:t>
                    </m:r>
                  </m:e>
                  <m:e>
                    <m:r>
                      <w:rPr>
                        <w:rFonts w:ascii="Cambria Math" w:hAnsi="Cambria Math"/>
                        <w:sz w:val="24"/>
                        <w:szCs w:val="24"/>
                      </w:rPr>
                      <m:t>150</m:t>
                    </m:r>
                  </m:e>
                </m:mr>
              </m:m>
            </m:e>
          </m:d>
        </m:oMath>
      </m:oMathPara>
    </w:p>
    <w:p w14:paraId="617A9F94" w14:textId="77777777" w:rsidR="001F2420" w:rsidRDefault="001F2420" w:rsidP="001F2420">
      <w:pPr>
        <w:spacing w:after="3"/>
        <w:ind w:left="720" w:firstLine="720"/>
        <w:jc w:val="center"/>
      </w:pPr>
    </w:p>
    <w:p w14:paraId="148CD8C2" w14:textId="4BB4C0D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w:lastRenderedPageBreak/>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30+3</m:t>
              </m:r>
            </m:den>
          </m:f>
          <m:r>
            <w:rPr>
              <w:rFonts w:ascii="Cambria Math" w:eastAsia="Times New Roman" w:hAnsi="Cambria Math" w:cs="Times New Roman"/>
              <w:sz w:val="24"/>
              <w:szCs w:val="24"/>
            </w:rPr>
            <m:t>=0.909 ~0.91</m:t>
          </m:r>
        </m:oMath>
      </m:oMathPara>
    </w:p>
    <w:p w14:paraId="7A643A34" w14:textId="77777777" w:rsidR="00BC3F8C" w:rsidRPr="00F26460" w:rsidRDefault="00BC3F8C" w:rsidP="00BC3F8C">
      <w:pPr>
        <w:spacing w:after="3"/>
        <w:ind w:left="720" w:firstLine="720"/>
        <w:jc w:val="both"/>
        <w:rPr>
          <w:bCs/>
          <w:sz w:val="24"/>
          <w:szCs w:val="24"/>
        </w:rPr>
      </w:pPr>
    </w:p>
    <w:p w14:paraId="7219D1C7" w14:textId="70E2CB37"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6391A6EB" w14:textId="77777777" w:rsidR="00BC3F8C" w:rsidRPr="00F26460" w:rsidRDefault="00BC3F8C" w:rsidP="00BC3F8C">
      <w:pPr>
        <w:spacing w:after="3"/>
        <w:ind w:left="720" w:firstLine="720"/>
        <w:jc w:val="both"/>
        <w:rPr>
          <w:bCs/>
          <w:sz w:val="24"/>
          <w:szCs w:val="24"/>
        </w:rPr>
      </w:pPr>
    </w:p>
    <w:p w14:paraId="65BD674D" w14:textId="0E6B0E5A" w:rsidR="00BC3F8C" w:rsidRPr="00013BDC"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2*0.91*0.77</m:t>
              </m:r>
            </m:num>
            <m:den>
              <m:r>
                <w:rPr>
                  <w:rFonts w:ascii="Cambria Math" w:eastAsia="Times New Roman" w:hAnsi="Cambria Math" w:cs="Times New Roman"/>
                  <w:sz w:val="24"/>
                  <w:szCs w:val="24"/>
                </w:rPr>
                <m:t>0.91+0.77</m:t>
              </m:r>
            </m:den>
          </m:f>
          <m:r>
            <w:rPr>
              <w:rFonts w:ascii="Cambria Math" w:eastAsia="Times New Roman" w:hAnsi="Cambria Math" w:cs="Times New Roman"/>
              <w:sz w:val="24"/>
              <w:szCs w:val="24"/>
            </w:rPr>
            <m:t>=0.834 ~0.83</m:t>
          </m:r>
        </m:oMath>
      </m:oMathPara>
    </w:p>
    <w:p w14:paraId="2E30DE53" w14:textId="77777777" w:rsidR="00BC3F8C" w:rsidRPr="00013BDC" w:rsidRDefault="00BC3F8C" w:rsidP="00BC3F8C">
      <w:pPr>
        <w:spacing w:after="3"/>
        <w:ind w:left="720" w:firstLine="720"/>
        <w:jc w:val="both"/>
        <w:rPr>
          <w:bCs/>
          <w:sz w:val="24"/>
          <w:szCs w:val="24"/>
        </w:rPr>
      </w:pPr>
    </w:p>
    <w:p w14:paraId="23CDD877" w14:textId="77777777" w:rsidR="00BC3F8C" w:rsidRDefault="00BC3F8C" w:rsidP="00BC3F8C">
      <w:pPr>
        <w:spacing w:after="3"/>
        <w:ind w:left="720" w:firstLine="720"/>
        <w:jc w:val="both"/>
      </w:pPr>
      <w:r>
        <w:t xml:space="preserve">Class 3 </w:t>
      </w:r>
    </w:p>
    <w:p w14:paraId="3F6B320E" w14:textId="29434CB2" w:rsidR="001F2420" w:rsidRDefault="00000000" w:rsidP="001F242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161</m:t>
                    </m:r>
                  </m:e>
                </m:mr>
              </m:m>
            </m:e>
          </m:d>
        </m:oMath>
      </m:oMathPara>
    </w:p>
    <w:p w14:paraId="59FC4EE3" w14:textId="77777777" w:rsidR="001F2420" w:rsidRDefault="001F2420" w:rsidP="001F2420">
      <w:pPr>
        <w:spacing w:after="3"/>
        <w:ind w:left="720" w:firstLine="720"/>
        <w:jc w:val="center"/>
      </w:pPr>
    </w:p>
    <w:p w14:paraId="2AF61D8E" w14:textId="427425CA"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30+1</m:t>
              </m:r>
            </m:den>
          </m:f>
          <m:r>
            <w:rPr>
              <w:rFonts w:ascii="Cambria Math" w:eastAsia="Times New Roman" w:hAnsi="Cambria Math" w:cs="Times New Roman"/>
              <w:sz w:val="24"/>
              <w:szCs w:val="24"/>
            </w:rPr>
            <m:t>=0.967~0.97</m:t>
          </m:r>
        </m:oMath>
      </m:oMathPara>
    </w:p>
    <w:p w14:paraId="3ED89FA3" w14:textId="77777777" w:rsidR="00BC3F8C" w:rsidRPr="00F26460" w:rsidRDefault="00BC3F8C" w:rsidP="00BC3F8C">
      <w:pPr>
        <w:spacing w:after="3"/>
        <w:ind w:left="720" w:firstLine="720"/>
        <w:jc w:val="both"/>
        <w:rPr>
          <w:bCs/>
          <w:sz w:val="24"/>
          <w:szCs w:val="24"/>
        </w:rPr>
      </w:pPr>
    </w:p>
    <w:p w14:paraId="1770FBE5" w14:textId="1A60A614" w:rsidR="00BC3F8C" w:rsidRPr="00F26460"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647C4533" w14:textId="77777777" w:rsidR="00BC3F8C" w:rsidRPr="00F26460" w:rsidRDefault="00BC3F8C" w:rsidP="00BC3F8C">
      <w:pPr>
        <w:spacing w:after="3"/>
        <w:ind w:left="720" w:firstLine="720"/>
        <w:jc w:val="both"/>
        <w:rPr>
          <w:bCs/>
          <w:sz w:val="24"/>
          <w:szCs w:val="24"/>
        </w:rPr>
      </w:pPr>
    </w:p>
    <w:p w14:paraId="0E779A89" w14:textId="131C626B"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1D70278E" w14:textId="77777777" w:rsidR="00BC3F8C" w:rsidRPr="005C10EB" w:rsidRDefault="00BC3F8C" w:rsidP="00BC3F8C">
      <w:pPr>
        <w:spacing w:after="3"/>
        <w:ind w:left="720" w:firstLine="720"/>
        <w:jc w:val="both"/>
      </w:pPr>
    </w:p>
    <w:p w14:paraId="72AA2562" w14:textId="77777777" w:rsidR="00BC3F8C" w:rsidRPr="005C10EB" w:rsidRDefault="00BC3F8C" w:rsidP="00BC3F8C">
      <w:pPr>
        <w:spacing w:after="3"/>
        <w:ind w:left="720" w:firstLine="720"/>
        <w:jc w:val="both"/>
      </w:pPr>
    </w:p>
    <w:p w14:paraId="046926A7" w14:textId="6B0C1E68" w:rsidR="00BC3F8C" w:rsidRPr="00721758"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0.90+0.98+0.91+0.97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m:t>
          </m:r>
        </m:oMath>
      </m:oMathPara>
    </w:p>
    <w:p w14:paraId="50FC867F" w14:textId="77777777" w:rsidR="00BC3F8C" w:rsidRPr="005C10EB" w:rsidRDefault="00BC3F8C" w:rsidP="00BC3F8C">
      <w:pPr>
        <w:spacing w:after="3"/>
        <w:ind w:left="720" w:firstLine="720"/>
        <w:jc w:val="both"/>
      </w:pPr>
    </w:p>
    <w:p w14:paraId="02C087F6" w14:textId="29E4EA63" w:rsidR="00BC3F8C" w:rsidRPr="003323EE" w:rsidRDefault="00BC3F8C" w:rsidP="00BC3F8C">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0.94+1+0.77+1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=0.927~0.93</m:t>
          </m:r>
        </m:oMath>
      </m:oMathPara>
    </w:p>
    <w:p w14:paraId="2F2CA955" w14:textId="77777777" w:rsidR="00BC3F8C" w:rsidRDefault="00BC3F8C" w:rsidP="00BC3F8C">
      <w:pPr>
        <w:spacing w:after="3"/>
        <w:ind w:left="720" w:firstLine="720"/>
        <w:jc w:val="both"/>
        <w:rPr>
          <w:bCs/>
          <w:sz w:val="24"/>
          <w:szCs w:val="24"/>
        </w:rPr>
      </w:pPr>
    </w:p>
    <w:p w14:paraId="5F68E7DD" w14:textId="008F38B5" w:rsidR="00BC3F8C" w:rsidRPr="005C10EB" w:rsidRDefault="00BC3F8C" w:rsidP="00BC3F8C">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0.92+0.99+0.83+0.98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77B0EE8E" w14:textId="77777777" w:rsidR="00BC3F8C" w:rsidRPr="00A11ABF" w:rsidRDefault="00BC3F8C" w:rsidP="007F0893">
      <w:pPr>
        <w:spacing w:after="3"/>
        <w:ind w:left="720" w:firstLine="720"/>
        <w:jc w:val="both"/>
        <w:rPr>
          <w:rFonts w:ascii="Times New Roman" w:eastAsia="Times New Roman" w:hAnsi="Times New Roman" w:cs="Times New Roman"/>
        </w:rPr>
      </w:pPr>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p w14:paraId="6041D522" w14:textId="4F41F4B4"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6</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Magnitude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7F0893" w14:paraId="2202CBCE" w14:textId="77777777" w:rsidTr="006755D1">
        <w:tc>
          <w:tcPr>
            <w:tcW w:w="1440" w:type="dxa"/>
            <w:tcBorders>
              <w:top w:val="single" w:sz="4" w:space="0" w:color="auto"/>
              <w:bottom w:val="single" w:sz="4" w:space="0" w:color="auto"/>
            </w:tcBorders>
          </w:tcPr>
          <w:p w14:paraId="65BB545B" w14:textId="77777777" w:rsidR="007F0893" w:rsidRDefault="007F0893" w:rsidP="00900694">
            <w:r>
              <w:t>Metric</w:t>
            </w:r>
          </w:p>
        </w:tc>
        <w:tc>
          <w:tcPr>
            <w:tcW w:w="1440" w:type="dxa"/>
            <w:tcBorders>
              <w:top w:val="single" w:sz="4" w:space="0" w:color="auto"/>
              <w:bottom w:val="single" w:sz="4" w:space="0" w:color="auto"/>
            </w:tcBorders>
          </w:tcPr>
          <w:p w14:paraId="5EA009D0" w14:textId="77777777" w:rsidR="007F0893" w:rsidRDefault="007F0893" w:rsidP="00900694">
            <w:r>
              <w:t>Class 0</w:t>
            </w:r>
          </w:p>
        </w:tc>
        <w:tc>
          <w:tcPr>
            <w:tcW w:w="1440" w:type="dxa"/>
            <w:tcBorders>
              <w:top w:val="single" w:sz="4" w:space="0" w:color="auto"/>
              <w:bottom w:val="single" w:sz="4" w:space="0" w:color="auto"/>
            </w:tcBorders>
          </w:tcPr>
          <w:p w14:paraId="3CA559D6" w14:textId="77777777" w:rsidR="007F0893" w:rsidRDefault="007F0893" w:rsidP="00900694">
            <w:r>
              <w:t>Class 1</w:t>
            </w:r>
          </w:p>
        </w:tc>
        <w:tc>
          <w:tcPr>
            <w:tcW w:w="1440" w:type="dxa"/>
            <w:tcBorders>
              <w:top w:val="single" w:sz="4" w:space="0" w:color="auto"/>
              <w:bottom w:val="single" w:sz="4" w:space="0" w:color="auto"/>
            </w:tcBorders>
          </w:tcPr>
          <w:p w14:paraId="2E744873" w14:textId="77777777" w:rsidR="007F0893" w:rsidRDefault="007F0893" w:rsidP="00900694">
            <w:r>
              <w:t>Class 2</w:t>
            </w:r>
          </w:p>
        </w:tc>
        <w:tc>
          <w:tcPr>
            <w:tcW w:w="1440" w:type="dxa"/>
            <w:tcBorders>
              <w:top w:val="single" w:sz="4" w:space="0" w:color="auto"/>
              <w:bottom w:val="single" w:sz="4" w:space="0" w:color="auto"/>
            </w:tcBorders>
          </w:tcPr>
          <w:p w14:paraId="3E0C3839" w14:textId="77777777" w:rsidR="007F0893" w:rsidRDefault="007F0893" w:rsidP="00900694">
            <w:r>
              <w:t>Class 3</w:t>
            </w:r>
          </w:p>
        </w:tc>
        <w:tc>
          <w:tcPr>
            <w:tcW w:w="1440" w:type="dxa"/>
            <w:tcBorders>
              <w:top w:val="single" w:sz="4" w:space="0" w:color="auto"/>
              <w:bottom w:val="single" w:sz="4" w:space="0" w:color="auto"/>
            </w:tcBorders>
          </w:tcPr>
          <w:p w14:paraId="75D5B161" w14:textId="77777777" w:rsidR="007F0893" w:rsidRDefault="007F0893" w:rsidP="00900694">
            <w:r>
              <w:t>Macro Avg</w:t>
            </w:r>
          </w:p>
        </w:tc>
      </w:tr>
      <w:tr w:rsidR="007F0893" w14:paraId="2E3E589F" w14:textId="77777777" w:rsidTr="006755D1">
        <w:tc>
          <w:tcPr>
            <w:tcW w:w="1440" w:type="dxa"/>
            <w:tcBorders>
              <w:top w:val="single" w:sz="4" w:space="0" w:color="auto"/>
            </w:tcBorders>
          </w:tcPr>
          <w:p w14:paraId="60515129" w14:textId="77777777" w:rsidR="007F0893" w:rsidRDefault="007F0893" w:rsidP="00900694">
            <w:r>
              <w:t>TP</w:t>
            </w:r>
          </w:p>
        </w:tc>
        <w:tc>
          <w:tcPr>
            <w:tcW w:w="1440" w:type="dxa"/>
            <w:tcBorders>
              <w:top w:val="single" w:sz="4" w:space="0" w:color="auto"/>
            </w:tcBorders>
          </w:tcPr>
          <w:p w14:paraId="2AA37BFF" w14:textId="77777777" w:rsidR="007F0893" w:rsidRDefault="007F0893" w:rsidP="00900694">
            <w:r>
              <w:t>78</w:t>
            </w:r>
          </w:p>
        </w:tc>
        <w:tc>
          <w:tcPr>
            <w:tcW w:w="1440" w:type="dxa"/>
            <w:tcBorders>
              <w:top w:val="single" w:sz="4" w:space="0" w:color="auto"/>
            </w:tcBorders>
          </w:tcPr>
          <w:p w14:paraId="5CD8A0E7" w14:textId="77777777" w:rsidR="007F0893" w:rsidRDefault="007F0893" w:rsidP="00900694">
            <w:r>
              <w:t>40</w:t>
            </w:r>
          </w:p>
        </w:tc>
        <w:tc>
          <w:tcPr>
            <w:tcW w:w="1440" w:type="dxa"/>
            <w:tcBorders>
              <w:top w:val="single" w:sz="4" w:space="0" w:color="auto"/>
            </w:tcBorders>
          </w:tcPr>
          <w:p w14:paraId="7DA1B1C1" w14:textId="77777777" w:rsidR="007F0893" w:rsidRDefault="007F0893" w:rsidP="00900694">
            <w:r>
              <w:t>30</w:t>
            </w:r>
          </w:p>
        </w:tc>
        <w:tc>
          <w:tcPr>
            <w:tcW w:w="1440" w:type="dxa"/>
            <w:tcBorders>
              <w:top w:val="single" w:sz="4" w:space="0" w:color="auto"/>
            </w:tcBorders>
          </w:tcPr>
          <w:p w14:paraId="3F2D3246" w14:textId="77777777" w:rsidR="007F0893" w:rsidRDefault="007F0893" w:rsidP="00900694">
            <w:r>
              <w:t>30</w:t>
            </w:r>
          </w:p>
        </w:tc>
        <w:tc>
          <w:tcPr>
            <w:tcW w:w="1440" w:type="dxa"/>
            <w:tcBorders>
              <w:top w:val="single" w:sz="4" w:space="0" w:color="auto"/>
            </w:tcBorders>
          </w:tcPr>
          <w:p w14:paraId="43EE7654" w14:textId="77777777" w:rsidR="007F0893" w:rsidRDefault="007F0893" w:rsidP="00900694"/>
        </w:tc>
      </w:tr>
      <w:tr w:rsidR="007F0893" w14:paraId="4B211A35" w14:textId="77777777" w:rsidTr="006755D1">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6755D1">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6755D1">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6755D1">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6755D1">
        <w:tc>
          <w:tcPr>
            <w:tcW w:w="1440" w:type="dxa"/>
          </w:tcPr>
          <w:p w14:paraId="0F04C564" w14:textId="77777777" w:rsidR="007F0893" w:rsidRDefault="007F0893" w:rsidP="00900694">
            <w:r>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6755D1">
        <w:tc>
          <w:tcPr>
            <w:tcW w:w="1440" w:type="dxa"/>
            <w:tcBorders>
              <w:bottom w:val="single" w:sz="4" w:space="0" w:color="auto"/>
            </w:tcBorders>
          </w:tcPr>
          <w:p w14:paraId="5223DA05" w14:textId="77777777" w:rsidR="007F0893" w:rsidRDefault="007F0893" w:rsidP="00900694">
            <w:r>
              <w:t>F1-Score</w:t>
            </w:r>
          </w:p>
        </w:tc>
        <w:tc>
          <w:tcPr>
            <w:tcW w:w="1440" w:type="dxa"/>
            <w:tcBorders>
              <w:bottom w:val="single" w:sz="4" w:space="0" w:color="auto"/>
            </w:tcBorders>
          </w:tcPr>
          <w:p w14:paraId="446FC18A" w14:textId="77777777" w:rsidR="007F0893" w:rsidRDefault="007F0893" w:rsidP="00900694">
            <w:r>
              <w:t>0.92</w:t>
            </w:r>
          </w:p>
        </w:tc>
        <w:tc>
          <w:tcPr>
            <w:tcW w:w="1440" w:type="dxa"/>
            <w:tcBorders>
              <w:bottom w:val="single" w:sz="4" w:space="0" w:color="auto"/>
            </w:tcBorders>
          </w:tcPr>
          <w:p w14:paraId="0E60AF2A" w14:textId="77777777" w:rsidR="007F0893" w:rsidRDefault="007F0893" w:rsidP="00900694">
            <w:r>
              <w:t>0.99</w:t>
            </w:r>
          </w:p>
        </w:tc>
        <w:tc>
          <w:tcPr>
            <w:tcW w:w="1440" w:type="dxa"/>
            <w:tcBorders>
              <w:bottom w:val="single" w:sz="4" w:space="0" w:color="auto"/>
            </w:tcBorders>
          </w:tcPr>
          <w:p w14:paraId="2E2CA48B" w14:textId="77777777" w:rsidR="007F0893" w:rsidRDefault="007F0893" w:rsidP="00900694">
            <w:r>
              <w:t>0.83</w:t>
            </w:r>
          </w:p>
        </w:tc>
        <w:tc>
          <w:tcPr>
            <w:tcW w:w="1440" w:type="dxa"/>
            <w:tcBorders>
              <w:bottom w:val="single" w:sz="4" w:space="0" w:color="auto"/>
            </w:tcBorders>
          </w:tcPr>
          <w:p w14:paraId="01B12A83" w14:textId="77777777" w:rsidR="007F0893" w:rsidRDefault="007F0893" w:rsidP="00900694">
            <w:r>
              <w:t>0.98</w:t>
            </w:r>
          </w:p>
        </w:tc>
        <w:tc>
          <w:tcPr>
            <w:tcW w:w="1440" w:type="dxa"/>
            <w:tcBorders>
              <w:bottom w:val="single" w:sz="4" w:space="0" w:color="auto"/>
            </w:tcBorders>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72EBCB11"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3.8.3.6 Time Warp</w:t>
      </w:r>
    </w:p>
    <w:p w14:paraId="0BAB5A1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CE0DF2"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183F741E" w14:textId="77777777" w:rsidR="00CE0DF2" w:rsidRDefault="00CE0DF2" w:rsidP="00CE0DF2">
      <w:pPr>
        <w:spacing w:after="3"/>
        <w:ind w:left="720" w:firstLine="720"/>
        <w:jc w:val="both"/>
      </w:pPr>
      <w:r>
        <w:t xml:space="preserve">Class 0 </w:t>
      </w:r>
    </w:p>
    <w:p w14:paraId="27162D9D" w14:textId="63FCD305"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80</m:t>
                    </m:r>
                  </m:e>
                  <m:e>
                    <m:r>
                      <w:rPr>
                        <w:rFonts w:ascii="Cambria Math" w:hAnsi="Cambria Math"/>
                        <w:sz w:val="24"/>
                        <w:szCs w:val="24"/>
                      </w:rPr>
                      <m:t>10</m:t>
                    </m:r>
                  </m:e>
                </m:mr>
                <m:mr>
                  <m:e>
                    <m:r>
                      <w:rPr>
                        <w:rFonts w:ascii="Cambria Math" w:hAnsi="Cambria Math"/>
                        <w:sz w:val="24"/>
                        <w:szCs w:val="24"/>
                      </w:rPr>
                      <m:t>3</m:t>
                    </m:r>
                  </m:e>
                  <m:e>
                    <m:r>
                      <w:rPr>
                        <w:rFonts w:ascii="Cambria Math" w:hAnsi="Cambria Math"/>
                        <w:sz w:val="24"/>
                        <w:szCs w:val="24"/>
                      </w:rPr>
                      <m:t>99</m:t>
                    </m:r>
                  </m:e>
                </m:mr>
              </m:m>
            </m:e>
          </m:d>
        </m:oMath>
      </m:oMathPara>
    </w:p>
    <w:p w14:paraId="5A3E6785" w14:textId="77777777" w:rsidR="005D2A84" w:rsidRDefault="005D2A84" w:rsidP="005D2A84">
      <w:pPr>
        <w:spacing w:after="3"/>
        <w:ind w:left="720" w:firstLine="720"/>
        <w:jc w:val="center"/>
      </w:pPr>
    </w:p>
    <w:p w14:paraId="55566C8D" w14:textId="2B18E2CA"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80+10</m:t>
              </m:r>
            </m:den>
          </m:f>
          <m:r>
            <w:rPr>
              <w:rFonts w:ascii="Cambria Math" w:eastAsia="Times New Roman" w:hAnsi="Cambria Math" w:cs="Times New Roman"/>
              <w:sz w:val="24"/>
              <w:szCs w:val="24"/>
            </w:rPr>
            <m:t>=0.888 ~0.89</m:t>
          </m:r>
        </m:oMath>
      </m:oMathPara>
    </w:p>
    <w:p w14:paraId="6F8F4C44" w14:textId="77777777" w:rsidR="00CE0DF2" w:rsidRPr="00F26460" w:rsidRDefault="00CE0DF2" w:rsidP="00CE0DF2">
      <w:pPr>
        <w:spacing w:after="3"/>
        <w:ind w:left="720" w:firstLine="720"/>
        <w:jc w:val="both"/>
        <w:rPr>
          <w:bCs/>
          <w:sz w:val="24"/>
          <w:szCs w:val="24"/>
        </w:rPr>
      </w:pPr>
    </w:p>
    <w:p w14:paraId="676DADE2" w14:textId="3C58F2BC"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80</m:t>
              </m:r>
            </m:num>
            <m:den>
              <m:r>
                <w:rPr>
                  <w:rFonts w:ascii="Cambria Math" w:eastAsia="Times New Roman" w:hAnsi="Cambria Math" w:cs="Times New Roman"/>
                  <w:sz w:val="24"/>
                  <w:szCs w:val="24"/>
                </w:rPr>
                <m:t>80+3</m:t>
              </m:r>
            </m:den>
          </m:f>
          <m:r>
            <w:rPr>
              <w:rFonts w:ascii="Cambria Math" w:eastAsia="Times New Roman" w:hAnsi="Cambria Math" w:cs="Times New Roman"/>
              <w:sz w:val="24"/>
              <w:szCs w:val="24"/>
            </w:rPr>
            <m:t>=0.963 ~0.96</m:t>
          </m:r>
        </m:oMath>
      </m:oMathPara>
    </w:p>
    <w:p w14:paraId="75B4A791" w14:textId="77777777" w:rsidR="00CE0DF2" w:rsidRPr="00F26460" w:rsidRDefault="00CE0DF2" w:rsidP="00CE0DF2">
      <w:pPr>
        <w:spacing w:after="3"/>
        <w:ind w:left="720" w:firstLine="720"/>
        <w:jc w:val="both"/>
        <w:rPr>
          <w:bCs/>
          <w:sz w:val="24"/>
          <w:szCs w:val="24"/>
        </w:rPr>
      </w:pPr>
    </w:p>
    <w:p w14:paraId="2E8D582B" w14:textId="001A84FD"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2*0.89*0.96</m:t>
              </m:r>
            </m:num>
            <m:den>
              <m:r>
                <w:rPr>
                  <w:rFonts w:ascii="Cambria Math" w:eastAsia="Times New Roman" w:hAnsi="Cambria Math" w:cs="Times New Roman"/>
                  <w:sz w:val="24"/>
                  <w:szCs w:val="24"/>
                </w:rPr>
                <m:t>0.89+0.96</m:t>
              </m:r>
            </m:den>
          </m:f>
          <m:r>
            <w:rPr>
              <w:rFonts w:ascii="Cambria Math" w:eastAsia="Times New Roman" w:hAnsi="Cambria Math" w:cs="Times New Roman"/>
              <w:sz w:val="24"/>
              <w:szCs w:val="24"/>
            </w:rPr>
            <m:t>=0.923 ~0.92</m:t>
          </m:r>
        </m:oMath>
      </m:oMathPara>
    </w:p>
    <w:p w14:paraId="7F7C3213" w14:textId="77777777" w:rsidR="00CE0DF2" w:rsidRDefault="00CE0DF2" w:rsidP="00CE0DF2">
      <w:pPr>
        <w:spacing w:after="3"/>
        <w:ind w:left="720" w:firstLine="720"/>
        <w:jc w:val="both"/>
      </w:pPr>
      <w:r>
        <w:t xml:space="preserve">Class 1 </w:t>
      </w:r>
    </w:p>
    <w:p w14:paraId="08D8EFF5" w14:textId="12C07B3D"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0EAFC9AF" w14:textId="77777777" w:rsidR="005D2A84" w:rsidRDefault="005D2A84" w:rsidP="005D2A84">
      <w:pPr>
        <w:spacing w:after="3"/>
        <w:ind w:left="720" w:firstLine="720"/>
        <w:jc w:val="center"/>
      </w:pPr>
    </w:p>
    <w:p w14:paraId="5A99F58B" w14:textId="3A6FFBD9"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5F6DAC09" w14:textId="77777777" w:rsidR="00CE0DF2" w:rsidRPr="00F26460" w:rsidRDefault="00CE0DF2" w:rsidP="00CE0DF2">
      <w:pPr>
        <w:spacing w:after="3"/>
        <w:ind w:left="720" w:firstLine="720"/>
        <w:jc w:val="both"/>
        <w:rPr>
          <w:bCs/>
          <w:sz w:val="24"/>
          <w:szCs w:val="24"/>
        </w:rPr>
      </w:pPr>
    </w:p>
    <w:p w14:paraId="0D6DCD9C"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48758235" w14:textId="77777777" w:rsidR="00CE0DF2" w:rsidRPr="00F26460" w:rsidRDefault="00CE0DF2" w:rsidP="00CE0DF2">
      <w:pPr>
        <w:spacing w:after="3"/>
        <w:ind w:left="720" w:firstLine="720"/>
        <w:jc w:val="both"/>
        <w:rPr>
          <w:bCs/>
          <w:sz w:val="24"/>
          <w:szCs w:val="24"/>
        </w:rPr>
      </w:pPr>
    </w:p>
    <w:p w14:paraId="5F110F5B" w14:textId="657464E4"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2C8709AD" w14:textId="77777777" w:rsidR="00CE0DF2" w:rsidRDefault="00CE0DF2" w:rsidP="00CE0DF2">
      <w:pPr>
        <w:spacing w:after="3"/>
        <w:ind w:left="720" w:firstLine="720"/>
        <w:jc w:val="both"/>
      </w:pPr>
    </w:p>
    <w:p w14:paraId="538AEFBD" w14:textId="77777777" w:rsidR="00CE0DF2" w:rsidRDefault="00CE0DF2" w:rsidP="00CE0DF2">
      <w:pPr>
        <w:spacing w:after="3"/>
        <w:ind w:left="720" w:firstLine="720"/>
        <w:jc w:val="both"/>
      </w:pPr>
      <w:r>
        <w:t xml:space="preserve">Class 2 </w:t>
      </w:r>
    </w:p>
    <w:p w14:paraId="05A36A26" w14:textId="77AA3938"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28</m:t>
                    </m:r>
                  </m:e>
                  <m:e>
                    <m:r>
                      <w:rPr>
                        <w:rFonts w:ascii="Cambria Math" w:hAnsi="Cambria Math"/>
                        <w:sz w:val="24"/>
                        <w:szCs w:val="24"/>
                      </w:rPr>
                      <m:t>2</m:t>
                    </m:r>
                  </m:e>
                </m:mr>
                <m:mr>
                  <m:e>
                    <m:r>
                      <w:rPr>
                        <w:rFonts w:ascii="Cambria Math" w:hAnsi="Cambria Math"/>
                        <w:sz w:val="24"/>
                        <w:szCs w:val="24"/>
                      </w:rPr>
                      <m:t>11</m:t>
                    </m:r>
                  </m:e>
                  <m:e>
                    <m:r>
                      <w:rPr>
                        <w:rFonts w:ascii="Cambria Math" w:hAnsi="Cambria Math"/>
                        <w:sz w:val="24"/>
                        <w:szCs w:val="24"/>
                      </w:rPr>
                      <m:t>151</m:t>
                    </m:r>
                  </m:e>
                </m:mr>
              </m:m>
            </m:e>
          </m:d>
        </m:oMath>
      </m:oMathPara>
    </w:p>
    <w:p w14:paraId="4C6624ED" w14:textId="77777777" w:rsidR="005D2A84" w:rsidRDefault="005D2A84" w:rsidP="005D2A84">
      <w:pPr>
        <w:spacing w:after="3"/>
        <w:ind w:left="720" w:firstLine="720"/>
        <w:jc w:val="center"/>
      </w:pPr>
    </w:p>
    <w:p w14:paraId="141C00DA" w14:textId="57559D2D"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28+2</m:t>
              </m:r>
            </m:den>
          </m:f>
          <m:r>
            <w:rPr>
              <w:rFonts w:ascii="Cambria Math" w:eastAsia="Times New Roman" w:hAnsi="Cambria Math" w:cs="Times New Roman"/>
              <w:sz w:val="24"/>
              <w:szCs w:val="24"/>
            </w:rPr>
            <m:t>=0.933 ~0.93</m:t>
          </m:r>
        </m:oMath>
      </m:oMathPara>
    </w:p>
    <w:p w14:paraId="115960D9" w14:textId="77777777" w:rsidR="00CE0DF2" w:rsidRPr="00F26460" w:rsidRDefault="00CE0DF2" w:rsidP="00CE0DF2">
      <w:pPr>
        <w:spacing w:after="3"/>
        <w:ind w:left="720" w:firstLine="720"/>
        <w:jc w:val="both"/>
        <w:rPr>
          <w:bCs/>
          <w:sz w:val="24"/>
          <w:szCs w:val="24"/>
        </w:rPr>
      </w:pPr>
    </w:p>
    <w:p w14:paraId="2CE51A68" w14:textId="429E0200"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28</m:t>
              </m:r>
            </m:num>
            <m:den>
              <m:r>
                <w:rPr>
                  <w:rFonts w:ascii="Cambria Math" w:eastAsia="Times New Roman" w:hAnsi="Cambria Math" w:cs="Times New Roman"/>
                  <w:sz w:val="24"/>
                  <w:szCs w:val="24"/>
                </w:rPr>
                <m:t>28+11</m:t>
              </m:r>
            </m:den>
          </m:f>
          <m:r>
            <w:rPr>
              <w:rFonts w:ascii="Cambria Math" w:eastAsia="Times New Roman" w:hAnsi="Cambria Math" w:cs="Times New Roman"/>
              <w:sz w:val="24"/>
              <w:szCs w:val="24"/>
            </w:rPr>
            <m:t>=0.717~0.72</m:t>
          </m:r>
        </m:oMath>
      </m:oMathPara>
    </w:p>
    <w:p w14:paraId="6C32DCBF" w14:textId="77777777" w:rsidR="00CE0DF2" w:rsidRPr="00F26460" w:rsidRDefault="00CE0DF2" w:rsidP="00CE0DF2">
      <w:pPr>
        <w:spacing w:after="3"/>
        <w:ind w:left="720" w:firstLine="720"/>
        <w:jc w:val="both"/>
        <w:rPr>
          <w:bCs/>
          <w:sz w:val="24"/>
          <w:szCs w:val="24"/>
        </w:rPr>
      </w:pPr>
    </w:p>
    <w:p w14:paraId="764B8AD6" w14:textId="67243778" w:rsidR="00CE0DF2" w:rsidRPr="00013BDC"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2*0.93*0.72</m:t>
              </m:r>
            </m:num>
            <m:den>
              <m:r>
                <w:rPr>
                  <w:rFonts w:ascii="Cambria Math" w:eastAsia="Times New Roman" w:hAnsi="Cambria Math" w:cs="Times New Roman"/>
                  <w:sz w:val="24"/>
                  <w:szCs w:val="24"/>
                </w:rPr>
                <m:t>0.93+0.72</m:t>
              </m:r>
            </m:den>
          </m:f>
          <m:r>
            <w:rPr>
              <w:rFonts w:ascii="Cambria Math" w:eastAsia="Times New Roman" w:hAnsi="Cambria Math" w:cs="Times New Roman"/>
              <w:sz w:val="24"/>
              <w:szCs w:val="24"/>
            </w:rPr>
            <m:t>=0.811 ~0.81</m:t>
          </m:r>
        </m:oMath>
      </m:oMathPara>
    </w:p>
    <w:p w14:paraId="4B1A32E5" w14:textId="77777777" w:rsidR="00CE0DF2" w:rsidRPr="00013BDC" w:rsidRDefault="00CE0DF2" w:rsidP="00CE0DF2">
      <w:pPr>
        <w:spacing w:after="3"/>
        <w:ind w:left="720" w:firstLine="720"/>
        <w:jc w:val="both"/>
        <w:rPr>
          <w:bCs/>
          <w:sz w:val="24"/>
          <w:szCs w:val="24"/>
        </w:rPr>
      </w:pPr>
    </w:p>
    <w:p w14:paraId="471F5E79" w14:textId="77777777" w:rsidR="00CE0DF2" w:rsidRDefault="00CE0DF2" w:rsidP="00CE0DF2">
      <w:pPr>
        <w:spacing w:after="3"/>
        <w:ind w:left="720" w:firstLine="720"/>
        <w:jc w:val="both"/>
      </w:pPr>
      <w:r>
        <w:t xml:space="preserve">Class 3 </w:t>
      </w:r>
    </w:p>
    <w:p w14:paraId="1A6ECC04" w14:textId="241D988C" w:rsidR="005D2A84" w:rsidRDefault="00000000" w:rsidP="005D2A84">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4744188E" w14:textId="77777777" w:rsidR="005D2A84" w:rsidRDefault="005D2A84" w:rsidP="005D2A84">
      <w:pPr>
        <w:spacing w:after="3"/>
        <w:ind w:left="720" w:firstLine="720"/>
        <w:jc w:val="center"/>
      </w:pPr>
    </w:p>
    <w:p w14:paraId="19781549" w14:textId="77849684"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ED55661" w14:textId="77777777" w:rsidR="00CE0DF2" w:rsidRPr="00F26460" w:rsidRDefault="00CE0DF2" w:rsidP="00CE0DF2">
      <w:pPr>
        <w:spacing w:after="3"/>
        <w:ind w:left="720" w:firstLine="720"/>
        <w:jc w:val="both"/>
        <w:rPr>
          <w:bCs/>
          <w:sz w:val="24"/>
          <w:szCs w:val="24"/>
        </w:rPr>
      </w:pPr>
    </w:p>
    <w:p w14:paraId="495F9E4E" w14:textId="77777777" w:rsidR="00CE0DF2" w:rsidRPr="00F26460"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7448F2B8" w14:textId="77777777" w:rsidR="00CE0DF2" w:rsidRPr="00F26460" w:rsidRDefault="00CE0DF2" w:rsidP="00CE0DF2">
      <w:pPr>
        <w:spacing w:after="3"/>
        <w:ind w:left="720" w:firstLine="720"/>
        <w:jc w:val="both"/>
        <w:rPr>
          <w:bCs/>
          <w:sz w:val="24"/>
          <w:szCs w:val="24"/>
        </w:rPr>
      </w:pPr>
    </w:p>
    <w:p w14:paraId="2D947BA0" w14:textId="5A0A23B6"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3457697D" w14:textId="77777777" w:rsidR="00CE0DF2" w:rsidRPr="005C10EB" w:rsidRDefault="00CE0DF2" w:rsidP="00CE0DF2">
      <w:pPr>
        <w:spacing w:after="3"/>
        <w:ind w:left="720" w:firstLine="720"/>
        <w:jc w:val="both"/>
      </w:pPr>
    </w:p>
    <w:p w14:paraId="1876BB60" w14:textId="77777777" w:rsidR="00CE0DF2" w:rsidRPr="005C10EB" w:rsidRDefault="00CE0DF2" w:rsidP="00CE0DF2">
      <w:pPr>
        <w:spacing w:after="3"/>
        <w:ind w:left="720" w:firstLine="720"/>
        <w:jc w:val="both"/>
      </w:pPr>
    </w:p>
    <w:p w14:paraId="1DFF18FC" w14:textId="2C2B7C80" w:rsidR="00CE0DF2" w:rsidRPr="00721758"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0.89+0.95+0.93+1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=0.942~0.94</m:t>
          </m:r>
        </m:oMath>
      </m:oMathPara>
    </w:p>
    <w:p w14:paraId="5E6E3D7B" w14:textId="77777777" w:rsidR="00CE0DF2" w:rsidRPr="005C10EB" w:rsidRDefault="00CE0DF2" w:rsidP="00CE0DF2">
      <w:pPr>
        <w:spacing w:after="3"/>
        <w:ind w:left="720" w:firstLine="720"/>
        <w:jc w:val="both"/>
      </w:pPr>
    </w:p>
    <w:p w14:paraId="463991E4" w14:textId="7125D1A9" w:rsidR="00CE0DF2" w:rsidRPr="003323EE" w:rsidRDefault="00CE0DF2" w:rsidP="00CE0DF2">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0.96+1+0.72+1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m:t>
          </m:r>
        </m:oMath>
      </m:oMathPara>
    </w:p>
    <w:p w14:paraId="299EBB7C" w14:textId="77777777" w:rsidR="00CE0DF2" w:rsidRDefault="00CE0DF2" w:rsidP="00CE0DF2">
      <w:pPr>
        <w:spacing w:after="3"/>
        <w:ind w:left="720" w:firstLine="720"/>
        <w:jc w:val="both"/>
        <w:rPr>
          <w:bCs/>
          <w:sz w:val="24"/>
          <w:szCs w:val="24"/>
        </w:rPr>
      </w:pPr>
    </w:p>
    <w:p w14:paraId="498B4DDA" w14:textId="57E6A052" w:rsidR="00CE0DF2" w:rsidRPr="005C10EB" w:rsidRDefault="00CE0DF2" w:rsidP="00CE0DF2">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0.92+0.97+0.81+1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6B7C3D10" w14:textId="77777777" w:rsidR="00CE0DF2" w:rsidRPr="00A11ABF" w:rsidRDefault="00CE0DF2" w:rsidP="00246931">
      <w:pPr>
        <w:spacing w:after="3"/>
        <w:ind w:left="720" w:firstLine="720"/>
        <w:jc w:val="both"/>
        <w:rPr>
          <w:rFonts w:ascii="Times New Roman" w:eastAsia="Times New Roman" w:hAnsi="Times New Roman" w:cs="Times New Roman"/>
        </w:rPr>
      </w:pPr>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351EE59F" w14:textId="5FD9D268"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7</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Time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6A69A88" w14:textId="77777777" w:rsidTr="006755D1">
        <w:tc>
          <w:tcPr>
            <w:tcW w:w="1440" w:type="dxa"/>
            <w:tcBorders>
              <w:top w:val="single" w:sz="4" w:space="0" w:color="auto"/>
              <w:bottom w:val="single" w:sz="4" w:space="0" w:color="auto"/>
            </w:tcBorders>
          </w:tcPr>
          <w:p w14:paraId="42F1C2D0" w14:textId="77777777" w:rsidR="00246931" w:rsidRDefault="00246931" w:rsidP="00900694">
            <w:r>
              <w:t>Metric</w:t>
            </w:r>
          </w:p>
        </w:tc>
        <w:tc>
          <w:tcPr>
            <w:tcW w:w="1440" w:type="dxa"/>
            <w:tcBorders>
              <w:top w:val="single" w:sz="4" w:space="0" w:color="auto"/>
              <w:bottom w:val="single" w:sz="4" w:space="0" w:color="auto"/>
            </w:tcBorders>
          </w:tcPr>
          <w:p w14:paraId="4FCB6DA5" w14:textId="77777777" w:rsidR="00246931" w:rsidRDefault="00246931" w:rsidP="00900694">
            <w:r>
              <w:t>Class 0</w:t>
            </w:r>
          </w:p>
        </w:tc>
        <w:tc>
          <w:tcPr>
            <w:tcW w:w="1440" w:type="dxa"/>
            <w:tcBorders>
              <w:top w:val="single" w:sz="4" w:space="0" w:color="auto"/>
              <w:bottom w:val="single" w:sz="4" w:space="0" w:color="auto"/>
            </w:tcBorders>
          </w:tcPr>
          <w:p w14:paraId="4A3A22BD" w14:textId="77777777" w:rsidR="00246931" w:rsidRDefault="00246931" w:rsidP="00900694">
            <w:r>
              <w:t>Class 1</w:t>
            </w:r>
          </w:p>
        </w:tc>
        <w:tc>
          <w:tcPr>
            <w:tcW w:w="1440" w:type="dxa"/>
            <w:tcBorders>
              <w:top w:val="single" w:sz="4" w:space="0" w:color="auto"/>
              <w:bottom w:val="single" w:sz="4" w:space="0" w:color="auto"/>
            </w:tcBorders>
          </w:tcPr>
          <w:p w14:paraId="335397A9" w14:textId="77777777" w:rsidR="00246931" w:rsidRDefault="00246931" w:rsidP="00900694">
            <w:r>
              <w:t>Class 2</w:t>
            </w:r>
          </w:p>
        </w:tc>
        <w:tc>
          <w:tcPr>
            <w:tcW w:w="1440" w:type="dxa"/>
            <w:tcBorders>
              <w:top w:val="single" w:sz="4" w:space="0" w:color="auto"/>
              <w:bottom w:val="single" w:sz="4" w:space="0" w:color="auto"/>
            </w:tcBorders>
          </w:tcPr>
          <w:p w14:paraId="28EDF08F" w14:textId="77777777" w:rsidR="00246931" w:rsidRDefault="00246931" w:rsidP="00900694">
            <w:r>
              <w:t>Class 3</w:t>
            </w:r>
          </w:p>
        </w:tc>
        <w:tc>
          <w:tcPr>
            <w:tcW w:w="1440" w:type="dxa"/>
            <w:tcBorders>
              <w:top w:val="single" w:sz="4" w:space="0" w:color="auto"/>
              <w:bottom w:val="single" w:sz="4" w:space="0" w:color="auto"/>
            </w:tcBorders>
          </w:tcPr>
          <w:p w14:paraId="4B326056" w14:textId="77777777" w:rsidR="00246931" w:rsidRDefault="00246931" w:rsidP="00900694">
            <w:r>
              <w:t>Macro Avg</w:t>
            </w:r>
          </w:p>
        </w:tc>
      </w:tr>
      <w:tr w:rsidR="00246931" w14:paraId="1F7F93BF" w14:textId="77777777" w:rsidTr="006755D1">
        <w:tc>
          <w:tcPr>
            <w:tcW w:w="1440" w:type="dxa"/>
            <w:tcBorders>
              <w:top w:val="single" w:sz="4" w:space="0" w:color="auto"/>
            </w:tcBorders>
          </w:tcPr>
          <w:p w14:paraId="208344B3" w14:textId="77777777" w:rsidR="00246931" w:rsidRDefault="00246931" w:rsidP="00900694">
            <w:r>
              <w:t>TP</w:t>
            </w:r>
          </w:p>
        </w:tc>
        <w:tc>
          <w:tcPr>
            <w:tcW w:w="1440" w:type="dxa"/>
            <w:tcBorders>
              <w:top w:val="single" w:sz="4" w:space="0" w:color="auto"/>
            </w:tcBorders>
          </w:tcPr>
          <w:p w14:paraId="66EF5314" w14:textId="77777777" w:rsidR="00246931" w:rsidRDefault="00246931" w:rsidP="00900694">
            <w:r>
              <w:t>80</w:t>
            </w:r>
          </w:p>
        </w:tc>
        <w:tc>
          <w:tcPr>
            <w:tcW w:w="1440" w:type="dxa"/>
            <w:tcBorders>
              <w:top w:val="single" w:sz="4" w:space="0" w:color="auto"/>
            </w:tcBorders>
          </w:tcPr>
          <w:p w14:paraId="06530E1F" w14:textId="77777777" w:rsidR="00246931" w:rsidRDefault="00246931" w:rsidP="00900694">
            <w:r>
              <w:t>40</w:t>
            </w:r>
          </w:p>
        </w:tc>
        <w:tc>
          <w:tcPr>
            <w:tcW w:w="1440" w:type="dxa"/>
            <w:tcBorders>
              <w:top w:val="single" w:sz="4" w:space="0" w:color="auto"/>
            </w:tcBorders>
          </w:tcPr>
          <w:p w14:paraId="3B51654C" w14:textId="77777777" w:rsidR="00246931" w:rsidRDefault="00246931" w:rsidP="00900694">
            <w:r>
              <w:t>28</w:t>
            </w:r>
          </w:p>
        </w:tc>
        <w:tc>
          <w:tcPr>
            <w:tcW w:w="1440" w:type="dxa"/>
            <w:tcBorders>
              <w:top w:val="single" w:sz="4" w:space="0" w:color="auto"/>
            </w:tcBorders>
          </w:tcPr>
          <w:p w14:paraId="3CA7EAA1" w14:textId="77777777" w:rsidR="00246931" w:rsidRDefault="00246931" w:rsidP="00900694">
            <w:r>
              <w:t>30</w:t>
            </w:r>
          </w:p>
        </w:tc>
        <w:tc>
          <w:tcPr>
            <w:tcW w:w="1440" w:type="dxa"/>
            <w:tcBorders>
              <w:top w:val="single" w:sz="4" w:space="0" w:color="auto"/>
            </w:tcBorders>
          </w:tcPr>
          <w:p w14:paraId="10E0EA0C" w14:textId="77777777" w:rsidR="00246931" w:rsidRDefault="00246931" w:rsidP="00900694"/>
        </w:tc>
      </w:tr>
      <w:tr w:rsidR="00246931" w14:paraId="0D194E96" w14:textId="77777777" w:rsidTr="006755D1">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6755D1">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6755D1">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6755D1">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6755D1">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6755D1">
        <w:tc>
          <w:tcPr>
            <w:tcW w:w="1440" w:type="dxa"/>
            <w:tcBorders>
              <w:bottom w:val="single" w:sz="4" w:space="0" w:color="auto"/>
            </w:tcBorders>
          </w:tcPr>
          <w:p w14:paraId="79BCC1DC" w14:textId="77777777" w:rsidR="00246931" w:rsidRDefault="00246931" w:rsidP="00900694">
            <w:r>
              <w:t>F1-Score</w:t>
            </w:r>
          </w:p>
        </w:tc>
        <w:tc>
          <w:tcPr>
            <w:tcW w:w="1440" w:type="dxa"/>
            <w:tcBorders>
              <w:bottom w:val="single" w:sz="4" w:space="0" w:color="auto"/>
            </w:tcBorders>
          </w:tcPr>
          <w:p w14:paraId="596609A9" w14:textId="77777777" w:rsidR="00246931" w:rsidRDefault="00246931" w:rsidP="00900694">
            <w:r>
              <w:t>0.92</w:t>
            </w:r>
          </w:p>
        </w:tc>
        <w:tc>
          <w:tcPr>
            <w:tcW w:w="1440" w:type="dxa"/>
            <w:tcBorders>
              <w:bottom w:val="single" w:sz="4" w:space="0" w:color="auto"/>
            </w:tcBorders>
          </w:tcPr>
          <w:p w14:paraId="3A8D723C" w14:textId="03C29CC0" w:rsidR="00246931" w:rsidRDefault="00246931" w:rsidP="00900694">
            <w:r>
              <w:t>0.9</w:t>
            </w:r>
            <w:r w:rsidR="00745694">
              <w:t>7</w:t>
            </w:r>
          </w:p>
        </w:tc>
        <w:tc>
          <w:tcPr>
            <w:tcW w:w="1440" w:type="dxa"/>
            <w:tcBorders>
              <w:bottom w:val="single" w:sz="4" w:space="0" w:color="auto"/>
            </w:tcBorders>
          </w:tcPr>
          <w:p w14:paraId="5F643978" w14:textId="77777777" w:rsidR="00246931" w:rsidRDefault="00246931" w:rsidP="00900694">
            <w:r>
              <w:t>0.81</w:t>
            </w:r>
          </w:p>
        </w:tc>
        <w:tc>
          <w:tcPr>
            <w:tcW w:w="1440" w:type="dxa"/>
            <w:tcBorders>
              <w:bottom w:val="single" w:sz="4" w:space="0" w:color="auto"/>
            </w:tcBorders>
          </w:tcPr>
          <w:p w14:paraId="22FD89FC" w14:textId="77777777" w:rsidR="00246931" w:rsidRDefault="00246931" w:rsidP="00900694">
            <w:r>
              <w:t>1.00</w:t>
            </w:r>
          </w:p>
        </w:tc>
        <w:tc>
          <w:tcPr>
            <w:tcW w:w="1440" w:type="dxa"/>
            <w:tcBorders>
              <w:bottom w:val="single" w:sz="4" w:space="0" w:color="auto"/>
            </w:tcBorders>
          </w:tcPr>
          <w:p w14:paraId="73A356C5" w14:textId="77777777" w:rsidR="00246931" w:rsidRDefault="00246931" w:rsidP="00900694">
            <w:r>
              <w:t>0.93</w:t>
            </w:r>
          </w:p>
        </w:tc>
      </w:tr>
    </w:tbl>
    <w:p w14:paraId="05B581C8" w14:textId="77777777" w:rsidR="00246931" w:rsidRDefault="00246931" w:rsidP="00462CA4">
      <w:pPr>
        <w:spacing w:line="480" w:lineRule="auto"/>
        <w:rPr>
          <w:rFonts w:ascii="Times New Roman" w:eastAsia="Times New Roman" w:hAnsi="Times New Roman" w:cs="Times New Roman"/>
          <w:b/>
          <w:sz w:val="24"/>
          <w:szCs w:val="24"/>
        </w:rPr>
      </w:pPr>
    </w:p>
    <w:p w14:paraId="5B954C76" w14:textId="77777777" w:rsidR="00212B10" w:rsidRDefault="00212B10" w:rsidP="00CB0195">
      <w:pPr>
        <w:spacing w:line="480" w:lineRule="auto"/>
        <w:rPr>
          <w:rFonts w:ascii="Times New Roman" w:eastAsia="Times New Roman" w:hAnsi="Times New Roman" w:cs="Times New Roman"/>
          <w:sz w:val="24"/>
          <w:szCs w:val="24"/>
        </w:rPr>
      </w:pPr>
    </w:p>
    <w:p w14:paraId="745B3F24" w14:textId="09A32F46"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3.8.3.7 Window Slice</w:t>
      </w:r>
    </w:p>
    <w:p w14:paraId="6B923ADE"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E01ED8"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7FBD934" w14:textId="77777777" w:rsidR="00E01ED8" w:rsidRDefault="00E01ED8" w:rsidP="00E01ED8">
      <w:pPr>
        <w:spacing w:after="3"/>
        <w:ind w:left="720" w:firstLine="720"/>
        <w:jc w:val="both"/>
      </w:pPr>
      <w:r>
        <w:t xml:space="preserve">Class 0 </w:t>
      </w:r>
    </w:p>
    <w:p w14:paraId="3200B880" w14:textId="3B438880"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79</m:t>
                    </m:r>
                  </m:e>
                  <m:e>
                    <m:r>
                      <w:rPr>
                        <w:rFonts w:ascii="Cambria Math" w:hAnsi="Cambria Math"/>
                        <w:sz w:val="24"/>
                        <w:szCs w:val="24"/>
                      </w:rPr>
                      <m:t>12</m:t>
                    </m:r>
                  </m:e>
                </m:mr>
                <m:mr>
                  <m:e>
                    <m:r>
                      <w:rPr>
                        <w:rFonts w:ascii="Cambria Math" w:hAnsi="Cambria Math"/>
                        <w:sz w:val="24"/>
                        <w:szCs w:val="24"/>
                      </w:rPr>
                      <m:t>4</m:t>
                    </m:r>
                  </m:e>
                  <m:e>
                    <m:r>
                      <w:rPr>
                        <w:rFonts w:ascii="Cambria Math" w:hAnsi="Cambria Math"/>
                        <w:sz w:val="24"/>
                        <w:szCs w:val="24"/>
                      </w:rPr>
                      <m:t>97</m:t>
                    </m:r>
                  </m:e>
                </m:mr>
              </m:m>
            </m:e>
          </m:d>
        </m:oMath>
      </m:oMathPara>
    </w:p>
    <w:p w14:paraId="094187BB" w14:textId="77777777" w:rsidR="00212B10" w:rsidRDefault="00212B10" w:rsidP="00212B10">
      <w:pPr>
        <w:spacing w:after="3"/>
        <w:ind w:left="720" w:firstLine="720"/>
        <w:jc w:val="center"/>
      </w:pPr>
    </w:p>
    <w:p w14:paraId="43C8820C" w14:textId="1243EF4B"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79+12</m:t>
              </m:r>
            </m:den>
          </m:f>
          <m:r>
            <w:rPr>
              <w:rFonts w:ascii="Cambria Math" w:eastAsia="Times New Roman" w:hAnsi="Cambria Math" w:cs="Times New Roman"/>
              <w:sz w:val="24"/>
              <w:szCs w:val="24"/>
            </w:rPr>
            <m:t>=0.868 ~0.87</m:t>
          </m:r>
        </m:oMath>
      </m:oMathPara>
    </w:p>
    <w:p w14:paraId="7E31DE3F" w14:textId="77777777" w:rsidR="00E01ED8" w:rsidRPr="00F26460" w:rsidRDefault="00E01ED8" w:rsidP="00E01ED8">
      <w:pPr>
        <w:spacing w:after="3"/>
        <w:ind w:left="720" w:firstLine="720"/>
        <w:jc w:val="both"/>
        <w:rPr>
          <w:bCs/>
          <w:sz w:val="24"/>
          <w:szCs w:val="24"/>
        </w:rPr>
      </w:pPr>
    </w:p>
    <w:p w14:paraId="5A28198F" w14:textId="79009364"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79</m:t>
              </m:r>
            </m:num>
            <m:den>
              <m:r>
                <w:rPr>
                  <w:rFonts w:ascii="Cambria Math" w:eastAsia="Times New Roman" w:hAnsi="Cambria Math" w:cs="Times New Roman"/>
                  <w:sz w:val="24"/>
                  <w:szCs w:val="24"/>
                </w:rPr>
                <m:t>79+4</m:t>
              </m:r>
            </m:den>
          </m:f>
          <m:r>
            <w:rPr>
              <w:rFonts w:ascii="Cambria Math" w:eastAsia="Times New Roman" w:hAnsi="Cambria Math" w:cs="Times New Roman"/>
              <w:sz w:val="24"/>
              <w:szCs w:val="24"/>
            </w:rPr>
            <m:t>=0.951 ~0.95</m:t>
          </m:r>
        </m:oMath>
      </m:oMathPara>
    </w:p>
    <w:p w14:paraId="4F697AC2" w14:textId="77777777" w:rsidR="00E01ED8" w:rsidRPr="00F26460" w:rsidRDefault="00E01ED8" w:rsidP="00E01ED8">
      <w:pPr>
        <w:spacing w:after="3"/>
        <w:ind w:left="720" w:firstLine="720"/>
        <w:jc w:val="both"/>
        <w:rPr>
          <w:bCs/>
          <w:sz w:val="24"/>
          <w:szCs w:val="24"/>
        </w:rPr>
      </w:pPr>
    </w:p>
    <w:p w14:paraId="1C974F54" w14:textId="0761026F"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2*0.87*0.95</m:t>
              </m:r>
            </m:num>
            <m:den>
              <m:r>
                <w:rPr>
                  <w:rFonts w:ascii="Cambria Math" w:eastAsia="Times New Roman" w:hAnsi="Cambria Math" w:cs="Times New Roman"/>
                  <w:sz w:val="24"/>
                  <w:szCs w:val="24"/>
                </w:rPr>
                <m:t>0.87+0.95</m:t>
              </m:r>
            </m:den>
          </m:f>
          <m:r>
            <w:rPr>
              <w:rFonts w:ascii="Cambria Math" w:eastAsia="Times New Roman" w:hAnsi="Cambria Math" w:cs="Times New Roman"/>
              <w:sz w:val="24"/>
              <w:szCs w:val="24"/>
            </w:rPr>
            <m:t>=0.908 ~0.91</m:t>
          </m:r>
        </m:oMath>
      </m:oMathPara>
    </w:p>
    <w:p w14:paraId="73CAFDBD" w14:textId="77777777" w:rsidR="00E01ED8" w:rsidRDefault="00E01ED8" w:rsidP="00E01ED8">
      <w:pPr>
        <w:spacing w:after="3"/>
        <w:ind w:left="720" w:firstLine="720"/>
        <w:jc w:val="both"/>
      </w:pPr>
      <w:r>
        <w:t xml:space="preserve">Class 1 </w:t>
      </w:r>
    </w:p>
    <w:p w14:paraId="6F796987" w14:textId="7298A6DB"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13DBB9F3" w14:textId="77777777" w:rsidR="00212B10" w:rsidRDefault="00212B10" w:rsidP="00212B10">
      <w:pPr>
        <w:spacing w:after="3"/>
        <w:ind w:left="720" w:firstLine="720"/>
        <w:jc w:val="center"/>
      </w:pPr>
    </w:p>
    <w:p w14:paraId="4D752CA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233ED936" w14:textId="77777777" w:rsidR="00E01ED8" w:rsidRPr="00F26460" w:rsidRDefault="00E01ED8" w:rsidP="00E01ED8">
      <w:pPr>
        <w:spacing w:after="3"/>
        <w:ind w:left="720" w:firstLine="720"/>
        <w:jc w:val="both"/>
        <w:rPr>
          <w:bCs/>
          <w:sz w:val="24"/>
          <w:szCs w:val="24"/>
        </w:rPr>
      </w:pPr>
    </w:p>
    <w:p w14:paraId="3D1FBE97" w14:textId="7777777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5DF75C2" w14:textId="77777777" w:rsidR="00E01ED8" w:rsidRPr="00F26460" w:rsidRDefault="00E01ED8" w:rsidP="00E01ED8">
      <w:pPr>
        <w:spacing w:after="3"/>
        <w:ind w:left="720" w:firstLine="720"/>
        <w:jc w:val="both"/>
        <w:rPr>
          <w:bCs/>
          <w:sz w:val="24"/>
          <w:szCs w:val="24"/>
        </w:rPr>
      </w:pPr>
    </w:p>
    <w:p w14:paraId="68B55137" w14:textId="77777777"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0EF99E99" w14:textId="77777777" w:rsidR="00E01ED8" w:rsidRDefault="00E01ED8" w:rsidP="00E01ED8">
      <w:pPr>
        <w:spacing w:after="3"/>
        <w:ind w:left="720" w:firstLine="720"/>
        <w:jc w:val="both"/>
      </w:pPr>
    </w:p>
    <w:p w14:paraId="1946117A" w14:textId="77777777" w:rsidR="00E01ED8" w:rsidRDefault="00E01ED8" w:rsidP="00E01ED8">
      <w:pPr>
        <w:spacing w:after="3"/>
        <w:ind w:left="720" w:firstLine="720"/>
        <w:jc w:val="both"/>
      </w:pPr>
      <w:r>
        <w:t xml:space="preserve">Class 2 </w:t>
      </w:r>
    </w:p>
    <w:p w14:paraId="40F82C5E" w14:textId="1457A495"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27</m:t>
                    </m:r>
                  </m:e>
                  <m:e>
                    <m:r>
                      <w:rPr>
                        <w:rFonts w:ascii="Cambria Math" w:hAnsi="Cambria Math"/>
                        <w:sz w:val="24"/>
                        <w:szCs w:val="24"/>
                      </w:rPr>
                      <m:t>3</m:t>
                    </m:r>
                  </m:e>
                </m:mr>
                <m:mr>
                  <m:e>
                    <m:r>
                      <w:rPr>
                        <w:rFonts w:ascii="Cambria Math" w:hAnsi="Cambria Math"/>
                        <w:sz w:val="24"/>
                        <w:szCs w:val="24"/>
                      </w:rPr>
                      <m:t>12</m:t>
                    </m:r>
                  </m:e>
                  <m:e>
                    <m:r>
                      <w:rPr>
                        <w:rFonts w:ascii="Cambria Math" w:hAnsi="Cambria Math"/>
                        <w:sz w:val="24"/>
                        <w:szCs w:val="24"/>
                      </w:rPr>
                      <m:t>150</m:t>
                    </m:r>
                  </m:e>
                </m:mr>
              </m:m>
            </m:e>
          </m:d>
        </m:oMath>
      </m:oMathPara>
    </w:p>
    <w:p w14:paraId="4A7D38C8" w14:textId="77777777" w:rsidR="00212B10" w:rsidRDefault="00212B10" w:rsidP="00212B10">
      <w:pPr>
        <w:spacing w:after="3"/>
        <w:ind w:left="720" w:firstLine="720"/>
        <w:jc w:val="center"/>
      </w:pPr>
    </w:p>
    <w:p w14:paraId="30192A25" w14:textId="18AB5A11"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27+3</m:t>
              </m:r>
            </m:den>
          </m:f>
          <m:r>
            <w:rPr>
              <w:rFonts w:ascii="Cambria Math" w:eastAsia="Times New Roman" w:hAnsi="Cambria Math" w:cs="Times New Roman"/>
              <w:sz w:val="24"/>
              <w:szCs w:val="24"/>
            </w:rPr>
            <m:t>=0.90</m:t>
          </m:r>
        </m:oMath>
      </m:oMathPara>
    </w:p>
    <w:p w14:paraId="5072A974" w14:textId="77777777" w:rsidR="00E01ED8" w:rsidRPr="00F26460" w:rsidRDefault="00E01ED8" w:rsidP="00E01ED8">
      <w:pPr>
        <w:spacing w:after="3"/>
        <w:ind w:left="720" w:firstLine="720"/>
        <w:jc w:val="both"/>
        <w:rPr>
          <w:bCs/>
          <w:sz w:val="24"/>
          <w:szCs w:val="24"/>
        </w:rPr>
      </w:pPr>
    </w:p>
    <w:p w14:paraId="59DBA314" w14:textId="1B120E18"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27</m:t>
              </m:r>
            </m:num>
            <m:den>
              <m:r>
                <w:rPr>
                  <w:rFonts w:ascii="Cambria Math" w:eastAsia="Times New Roman" w:hAnsi="Cambria Math" w:cs="Times New Roman"/>
                  <w:sz w:val="24"/>
                  <w:szCs w:val="24"/>
                </w:rPr>
                <m:t>27+12</m:t>
              </m:r>
            </m:den>
          </m:f>
          <m:r>
            <w:rPr>
              <w:rFonts w:ascii="Cambria Math" w:eastAsia="Times New Roman" w:hAnsi="Cambria Math" w:cs="Times New Roman"/>
              <w:sz w:val="24"/>
              <w:szCs w:val="24"/>
            </w:rPr>
            <m:t>=0.692~0..69</m:t>
          </m:r>
        </m:oMath>
      </m:oMathPara>
    </w:p>
    <w:p w14:paraId="5A0C0B3C" w14:textId="77777777" w:rsidR="00E01ED8" w:rsidRPr="00F26460" w:rsidRDefault="00E01ED8" w:rsidP="00E01ED8">
      <w:pPr>
        <w:spacing w:after="3"/>
        <w:ind w:left="720" w:firstLine="720"/>
        <w:jc w:val="both"/>
        <w:rPr>
          <w:bCs/>
          <w:sz w:val="24"/>
          <w:szCs w:val="24"/>
        </w:rPr>
      </w:pPr>
    </w:p>
    <w:p w14:paraId="1B17D5E4" w14:textId="09B2347F" w:rsidR="00E01ED8" w:rsidRPr="00013BDC"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2*0.90*0.69</m:t>
              </m:r>
            </m:num>
            <m:den>
              <m:r>
                <w:rPr>
                  <w:rFonts w:ascii="Cambria Math" w:eastAsia="Times New Roman" w:hAnsi="Cambria Math" w:cs="Times New Roman"/>
                  <w:sz w:val="24"/>
                  <w:szCs w:val="24"/>
                </w:rPr>
                <m:t>0.90+0.69</m:t>
              </m:r>
            </m:den>
          </m:f>
          <m:r>
            <w:rPr>
              <w:rFonts w:ascii="Cambria Math" w:eastAsia="Times New Roman" w:hAnsi="Cambria Math" w:cs="Times New Roman"/>
              <w:sz w:val="24"/>
              <w:szCs w:val="24"/>
            </w:rPr>
            <m:t>=0.781 ~0.78</m:t>
          </m:r>
        </m:oMath>
      </m:oMathPara>
    </w:p>
    <w:p w14:paraId="7C753E2D" w14:textId="77777777" w:rsidR="00E01ED8" w:rsidRPr="00013BDC" w:rsidRDefault="00E01ED8" w:rsidP="00E01ED8">
      <w:pPr>
        <w:spacing w:after="3"/>
        <w:ind w:left="720" w:firstLine="720"/>
        <w:jc w:val="both"/>
        <w:rPr>
          <w:bCs/>
          <w:sz w:val="24"/>
          <w:szCs w:val="24"/>
        </w:rPr>
      </w:pPr>
    </w:p>
    <w:p w14:paraId="38DF46F3" w14:textId="77777777" w:rsidR="00E01ED8" w:rsidRDefault="00E01ED8" w:rsidP="00E01ED8">
      <w:pPr>
        <w:spacing w:after="3"/>
        <w:ind w:left="720" w:firstLine="720"/>
        <w:jc w:val="both"/>
      </w:pPr>
      <w:r>
        <w:t xml:space="preserve">Class 3 </w:t>
      </w:r>
    </w:p>
    <w:p w14:paraId="5008A193" w14:textId="0C65B59F"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29</m:t>
                    </m:r>
                  </m:e>
                  <m:e>
                    <m:r>
                      <w:rPr>
                        <w:rFonts w:ascii="Cambria Math" w:hAnsi="Cambria Math"/>
                        <w:sz w:val="24"/>
                        <w:szCs w:val="24"/>
                      </w:rPr>
                      <m:t>0</m:t>
                    </m:r>
                  </m:e>
                </m:mr>
                <m:mr>
                  <m:e>
                    <m:r>
                      <w:rPr>
                        <w:rFonts w:ascii="Cambria Math" w:hAnsi="Cambria Math"/>
                        <w:sz w:val="24"/>
                        <w:szCs w:val="24"/>
                      </w:rPr>
                      <m:t>1</m:t>
                    </m:r>
                  </m:e>
                  <m:e>
                    <m:r>
                      <w:rPr>
                        <w:rFonts w:ascii="Cambria Math" w:hAnsi="Cambria Math"/>
                        <w:sz w:val="24"/>
                        <w:szCs w:val="24"/>
                      </w:rPr>
                      <m:t>162</m:t>
                    </m:r>
                  </m:e>
                </m:mr>
              </m:m>
            </m:e>
          </m:d>
        </m:oMath>
      </m:oMathPara>
    </w:p>
    <w:p w14:paraId="338352B4" w14:textId="77777777" w:rsidR="00212B10" w:rsidRDefault="00212B10" w:rsidP="00212B10">
      <w:pPr>
        <w:spacing w:after="3"/>
        <w:ind w:left="720" w:firstLine="720"/>
        <w:jc w:val="center"/>
      </w:pPr>
    </w:p>
    <w:p w14:paraId="68B1A2D4" w14:textId="558B8E99"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29+0</m:t>
              </m:r>
            </m:den>
          </m:f>
          <m:r>
            <w:rPr>
              <w:rFonts w:ascii="Cambria Math" w:eastAsia="Times New Roman" w:hAnsi="Cambria Math" w:cs="Times New Roman"/>
              <w:sz w:val="24"/>
              <w:szCs w:val="24"/>
            </w:rPr>
            <m:t>=1.00</m:t>
          </m:r>
        </m:oMath>
      </m:oMathPara>
    </w:p>
    <w:p w14:paraId="01C094F5" w14:textId="77777777" w:rsidR="00E01ED8" w:rsidRPr="00F26460" w:rsidRDefault="00E01ED8" w:rsidP="00E01ED8">
      <w:pPr>
        <w:spacing w:after="3"/>
        <w:ind w:left="720" w:firstLine="720"/>
        <w:jc w:val="both"/>
        <w:rPr>
          <w:bCs/>
          <w:sz w:val="24"/>
          <w:szCs w:val="24"/>
        </w:rPr>
      </w:pPr>
    </w:p>
    <w:p w14:paraId="541F2ABB" w14:textId="112553B7" w:rsidR="00E01ED8" w:rsidRPr="00F26460"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29</m:t>
              </m:r>
            </m:num>
            <m:den>
              <m:r>
                <w:rPr>
                  <w:rFonts w:ascii="Cambria Math" w:eastAsia="Times New Roman" w:hAnsi="Cambria Math" w:cs="Times New Roman"/>
                  <w:sz w:val="24"/>
                  <w:szCs w:val="24"/>
                </w:rPr>
                <m:t>29+1</m:t>
              </m:r>
            </m:den>
          </m:f>
          <m:r>
            <w:rPr>
              <w:rFonts w:ascii="Cambria Math" w:eastAsia="Times New Roman" w:hAnsi="Cambria Math" w:cs="Times New Roman"/>
              <w:sz w:val="24"/>
              <w:szCs w:val="24"/>
            </w:rPr>
            <m:t>=0.966~0.97</m:t>
          </m:r>
        </m:oMath>
      </m:oMathPara>
    </w:p>
    <w:p w14:paraId="4AB73CD3" w14:textId="77777777" w:rsidR="00E01ED8" w:rsidRPr="00F26460" w:rsidRDefault="00E01ED8" w:rsidP="00E01ED8">
      <w:pPr>
        <w:spacing w:after="3"/>
        <w:ind w:left="720" w:firstLine="720"/>
        <w:jc w:val="both"/>
        <w:rPr>
          <w:bCs/>
          <w:sz w:val="24"/>
          <w:szCs w:val="24"/>
        </w:rPr>
      </w:pPr>
    </w:p>
    <w:p w14:paraId="72A542EA" w14:textId="76DA6CEE"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2*1*0.97</m:t>
              </m:r>
            </m:num>
            <m:den>
              <m:r>
                <w:rPr>
                  <w:rFonts w:ascii="Cambria Math" w:eastAsia="Times New Roman" w:hAnsi="Cambria Math" w:cs="Times New Roman"/>
                  <w:sz w:val="24"/>
                  <w:szCs w:val="24"/>
                </w:rPr>
                <m:t>1+0.97</m:t>
              </m:r>
            </m:den>
          </m:f>
          <m:r>
            <w:rPr>
              <w:rFonts w:ascii="Cambria Math" w:eastAsia="Times New Roman" w:hAnsi="Cambria Math" w:cs="Times New Roman"/>
              <w:sz w:val="24"/>
              <w:szCs w:val="24"/>
            </w:rPr>
            <m:t>=0.984~0.98</m:t>
          </m:r>
        </m:oMath>
      </m:oMathPara>
    </w:p>
    <w:p w14:paraId="49050A29" w14:textId="77777777" w:rsidR="00E01ED8" w:rsidRPr="005C10EB" w:rsidRDefault="00E01ED8" w:rsidP="00E01ED8">
      <w:pPr>
        <w:spacing w:after="3"/>
        <w:ind w:left="720" w:firstLine="720"/>
        <w:jc w:val="both"/>
      </w:pPr>
    </w:p>
    <w:p w14:paraId="6163AA2C" w14:textId="77777777" w:rsidR="00E01ED8" w:rsidRPr="005C10EB" w:rsidRDefault="00E01ED8" w:rsidP="00E01ED8">
      <w:pPr>
        <w:spacing w:after="3"/>
        <w:ind w:left="720" w:firstLine="720"/>
        <w:jc w:val="both"/>
      </w:pPr>
    </w:p>
    <w:p w14:paraId="47844DAC" w14:textId="5743E598" w:rsidR="00E01ED8" w:rsidRPr="00721758"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0.87+0.95+0.90+1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m:t>
          </m:r>
        </m:oMath>
      </m:oMathPara>
    </w:p>
    <w:p w14:paraId="39A4AAB5" w14:textId="77777777" w:rsidR="00E01ED8" w:rsidRPr="005C10EB" w:rsidRDefault="00E01ED8" w:rsidP="00E01ED8">
      <w:pPr>
        <w:spacing w:after="3"/>
        <w:ind w:left="720" w:firstLine="720"/>
        <w:jc w:val="both"/>
      </w:pPr>
    </w:p>
    <w:p w14:paraId="7D35B8D1" w14:textId="2848BAEC" w:rsidR="00E01ED8" w:rsidRPr="003323EE" w:rsidRDefault="00E01ED8" w:rsidP="00E01ED8">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0.95+1+0.69+0.97</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=0.902~0.90</m:t>
          </m:r>
        </m:oMath>
      </m:oMathPara>
    </w:p>
    <w:p w14:paraId="11002CAE" w14:textId="77777777" w:rsidR="00E01ED8" w:rsidRDefault="00E01ED8" w:rsidP="00E01ED8">
      <w:pPr>
        <w:spacing w:after="3"/>
        <w:ind w:left="720" w:firstLine="720"/>
        <w:jc w:val="both"/>
        <w:rPr>
          <w:bCs/>
          <w:sz w:val="24"/>
          <w:szCs w:val="24"/>
        </w:rPr>
      </w:pPr>
    </w:p>
    <w:p w14:paraId="4EBEC156" w14:textId="7DEF3535" w:rsidR="00E01ED8" w:rsidRPr="005C10EB" w:rsidRDefault="00E01ED8" w:rsidP="00E01ED8">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0.91+0.97+0.78+0.98</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=0.91</m:t>
          </m:r>
        </m:oMath>
      </m:oMathPara>
    </w:p>
    <w:p w14:paraId="42F5BA60" w14:textId="77777777" w:rsidR="00E01ED8" w:rsidRPr="00A11ABF" w:rsidRDefault="00E01ED8" w:rsidP="00246931">
      <w:pPr>
        <w:spacing w:after="3"/>
        <w:ind w:left="720" w:firstLine="720"/>
        <w:jc w:val="both"/>
        <w:rPr>
          <w:rFonts w:ascii="Times New Roman" w:eastAsia="Times New Roman" w:hAnsi="Times New Roman" w:cs="Times New Roman"/>
        </w:rPr>
      </w:pPr>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56201204" w14:textId="3289CE13"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Slice</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52D6E487" w14:textId="77777777" w:rsidTr="006755D1">
        <w:tc>
          <w:tcPr>
            <w:tcW w:w="1440" w:type="dxa"/>
            <w:tcBorders>
              <w:top w:val="single" w:sz="4" w:space="0" w:color="auto"/>
              <w:bottom w:val="single" w:sz="4" w:space="0" w:color="auto"/>
            </w:tcBorders>
          </w:tcPr>
          <w:p w14:paraId="31553213" w14:textId="77777777" w:rsidR="00246931" w:rsidRDefault="00246931" w:rsidP="00900694">
            <w:r>
              <w:t>Metric</w:t>
            </w:r>
          </w:p>
        </w:tc>
        <w:tc>
          <w:tcPr>
            <w:tcW w:w="1440" w:type="dxa"/>
            <w:tcBorders>
              <w:top w:val="single" w:sz="4" w:space="0" w:color="auto"/>
              <w:bottom w:val="single" w:sz="4" w:space="0" w:color="auto"/>
            </w:tcBorders>
          </w:tcPr>
          <w:p w14:paraId="2C6EDD0B" w14:textId="77777777" w:rsidR="00246931" w:rsidRDefault="00246931" w:rsidP="00900694">
            <w:r>
              <w:t>Class 0</w:t>
            </w:r>
          </w:p>
        </w:tc>
        <w:tc>
          <w:tcPr>
            <w:tcW w:w="1440" w:type="dxa"/>
            <w:tcBorders>
              <w:top w:val="single" w:sz="4" w:space="0" w:color="auto"/>
              <w:bottom w:val="single" w:sz="4" w:space="0" w:color="auto"/>
            </w:tcBorders>
          </w:tcPr>
          <w:p w14:paraId="3422B62E" w14:textId="77777777" w:rsidR="00246931" w:rsidRDefault="00246931" w:rsidP="00900694">
            <w:r>
              <w:t>Class 1</w:t>
            </w:r>
          </w:p>
        </w:tc>
        <w:tc>
          <w:tcPr>
            <w:tcW w:w="1440" w:type="dxa"/>
            <w:tcBorders>
              <w:top w:val="single" w:sz="4" w:space="0" w:color="auto"/>
              <w:bottom w:val="single" w:sz="4" w:space="0" w:color="auto"/>
            </w:tcBorders>
          </w:tcPr>
          <w:p w14:paraId="32B3CB9E" w14:textId="77777777" w:rsidR="00246931" w:rsidRDefault="00246931" w:rsidP="00900694">
            <w:r>
              <w:t>Class 2</w:t>
            </w:r>
          </w:p>
        </w:tc>
        <w:tc>
          <w:tcPr>
            <w:tcW w:w="1440" w:type="dxa"/>
            <w:tcBorders>
              <w:top w:val="single" w:sz="4" w:space="0" w:color="auto"/>
              <w:bottom w:val="single" w:sz="4" w:space="0" w:color="auto"/>
            </w:tcBorders>
          </w:tcPr>
          <w:p w14:paraId="36973C1F" w14:textId="77777777" w:rsidR="00246931" w:rsidRDefault="00246931" w:rsidP="00900694">
            <w:r>
              <w:t>Class 3</w:t>
            </w:r>
          </w:p>
        </w:tc>
        <w:tc>
          <w:tcPr>
            <w:tcW w:w="1440" w:type="dxa"/>
            <w:tcBorders>
              <w:top w:val="single" w:sz="4" w:space="0" w:color="auto"/>
              <w:bottom w:val="single" w:sz="4" w:space="0" w:color="auto"/>
            </w:tcBorders>
          </w:tcPr>
          <w:p w14:paraId="62EA554A" w14:textId="77777777" w:rsidR="00246931" w:rsidRDefault="00246931" w:rsidP="00900694">
            <w:r>
              <w:t>Macro Avg</w:t>
            </w:r>
          </w:p>
        </w:tc>
      </w:tr>
      <w:tr w:rsidR="00246931" w14:paraId="06260449" w14:textId="77777777" w:rsidTr="006755D1">
        <w:tc>
          <w:tcPr>
            <w:tcW w:w="1440" w:type="dxa"/>
            <w:tcBorders>
              <w:top w:val="single" w:sz="4" w:space="0" w:color="auto"/>
            </w:tcBorders>
          </w:tcPr>
          <w:p w14:paraId="1909F76C" w14:textId="77777777" w:rsidR="00246931" w:rsidRDefault="00246931" w:rsidP="00900694">
            <w:r>
              <w:t>TP</w:t>
            </w:r>
          </w:p>
        </w:tc>
        <w:tc>
          <w:tcPr>
            <w:tcW w:w="1440" w:type="dxa"/>
            <w:tcBorders>
              <w:top w:val="single" w:sz="4" w:space="0" w:color="auto"/>
            </w:tcBorders>
          </w:tcPr>
          <w:p w14:paraId="2E659EB0" w14:textId="77777777" w:rsidR="00246931" w:rsidRDefault="00246931" w:rsidP="00900694">
            <w:r>
              <w:t>79</w:t>
            </w:r>
          </w:p>
        </w:tc>
        <w:tc>
          <w:tcPr>
            <w:tcW w:w="1440" w:type="dxa"/>
            <w:tcBorders>
              <w:top w:val="single" w:sz="4" w:space="0" w:color="auto"/>
            </w:tcBorders>
          </w:tcPr>
          <w:p w14:paraId="0B857F1C" w14:textId="77777777" w:rsidR="00246931" w:rsidRDefault="00246931" w:rsidP="00900694">
            <w:r>
              <w:t>40</w:t>
            </w:r>
          </w:p>
        </w:tc>
        <w:tc>
          <w:tcPr>
            <w:tcW w:w="1440" w:type="dxa"/>
            <w:tcBorders>
              <w:top w:val="single" w:sz="4" w:space="0" w:color="auto"/>
            </w:tcBorders>
          </w:tcPr>
          <w:p w14:paraId="1B6A1F5A" w14:textId="77777777" w:rsidR="00246931" w:rsidRDefault="00246931" w:rsidP="00900694">
            <w:r>
              <w:t>27</w:t>
            </w:r>
          </w:p>
        </w:tc>
        <w:tc>
          <w:tcPr>
            <w:tcW w:w="1440" w:type="dxa"/>
            <w:tcBorders>
              <w:top w:val="single" w:sz="4" w:space="0" w:color="auto"/>
            </w:tcBorders>
          </w:tcPr>
          <w:p w14:paraId="514192CA" w14:textId="77777777" w:rsidR="00246931" w:rsidRDefault="00246931" w:rsidP="00900694">
            <w:r>
              <w:t>29</w:t>
            </w:r>
          </w:p>
        </w:tc>
        <w:tc>
          <w:tcPr>
            <w:tcW w:w="1440" w:type="dxa"/>
            <w:tcBorders>
              <w:top w:val="single" w:sz="4" w:space="0" w:color="auto"/>
            </w:tcBorders>
          </w:tcPr>
          <w:p w14:paraId="5BA93A14" w14:textId="77777777" w:rsidR="00246931" w:rsidRDefault="00246931" w:rsidP="00900694"/>
        </w:tc>
      </w:tr>
      <w:tr w:rsidR="00246931" w14:paraId="7A4D9927" w14:textId="77777777" w:rsidTr="006755D1">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6755D1">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6755D1">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6755D1">
        <w:tc>
          <w:tcPr>
            <w:tcW w:w="1440" w:type="dxa"/>
          </w:tcPr>
          <w:p w14:paraId="08C1092B" w14:textId="77777777" w:rsidR="00246931" w:rsidRDefault="00246931" w:rsidP="00900694">
            <w:r>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6755D1">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6755D1">
        <w:tc>
          <w:tcPr>
            <w:tcW w:w="1440" w:type="dxa"/>
            <w:tcBorders>
              <w:bottom w:val="single" w:sz="4" w:space="0" w:color="auto"/>
            </w:tcBorders>
          </w:tcPr>
          <w:p w14:paraId="7EBE9A26" w14:textId="77777777" w:rsidR="00246931" w:rsidRDefault="00246931" w:rsidP="00900694">
            <w:r>
              <w:t>F1-Score</w:t>
            </w:r>
          </w:p>
        </w:tc>
        <w:tc>
          <w:tcPr>
            <w:tcW w:w="1440" w:type="dxa"/>
            <w:tcBorders>
              <w:bottom w:val="single" w:sz="4" w:space="0" w:color="auto"/>
            </w:tcBorders>
          </w:tcPr>
          <w:p w14:paraId="712C96D1" w14:textId="77777777" w:rsidR="00246931" w:rsidRDefault="00246931" w:rsidP="00900694">
            <w:r>
              <w:t>0.91</w:t>
            </w:r>
          </w:p>
        </w:tc>
        <w:tc>
          <w:tcPr>
            <w:tcW w:w="1440" w:type="dxa"/>
            <w:tcBorders>
              <w:bottom w:val="single" w:sz="4" w:space="0" w:color="auto"/>
            </w:tcBorders>
          </w:tcPr>
          <w:p w14:paraId="56A2C93C" w14:textId="79A60602" w:rsidR="00246931" w:rsidRDefault="00246931" w:rsidP="00900694">
            <w:r>
              <w:t>0.9</w:t>
            </w:r>
            <w:r w:rsidR="009B7A90">
              <w:t>7</w:t>
            </w:r>
          </w:p>
        </w:tc>
        <w:tc>
          <w:tcPr>
            <w:tcW w:w="1440" w:type="dxa"/>
            <w:tcBorders>
              <w:bottom w:val="single" w:sz="4" w:space="0" w:color="auto"/>
            </w:tcBorders>
          </w:tcPr>
          <w:p w14:paraId="3E0EDFA2" w14:textId="77777777" w:rsidR="00246931" w:rsidRDefault="00246931" w:rsidP="00900694">
            <w:r>
              <w:t>0.78</w:t>
            </w:r>
          </w:p>
        </w:tc>
        <w:tc>
          <w:tcPr>
            <w:tcW w:w="1440" w:type="dxa"/>
            <w:tcBorders>
              <w:bottom w:val="single" w:sz="4" w:space="0" w:color="auto"/>
            </w:tcBorders>
          </w:tcPr>
          <w:p w14:paraId="5BA625B6" w14:textId="77777777" w:rsidR="00246931" w:rsidRDefault="00246931" w:rsidP="00900694">
            <w:r>
              <w:t>0.98</w:t>
            </w:r>
          </w:p>
        </w:tc>
        <w:tc>
          <w:tcPr>
            <w:tcW w:w="1440" w:type="dxa"/>
            <w:tcBorders>
              <w:bottom w:val="single" w:sz="4" w:space="0" w:color="auto"/>
            </w:tcBorders>
          </w:tcPr>
          <w:p w14:paraId="1001AB7C" w14:textId="77777777" w:rsidR="00246931" w:rsidRDefault="00246931" w:rsidP="00900694">
            <w:r>
              <w:t>0.91</w:t>
            </w:r>
          </w:p>
        </w:tc>
      </w:tr>
    </w:tbl>
    <w:p w14:paraId="6BA762E7" w14:textId="77777777" w:rsidR="005C10EB" w:rsidRDefault="005C10EB" w:rsidP="00462CA4">
      <w:pPr>
        <w:spacing w:line="480" w:lineRule="auto"/>
        <w:rPr>
          <w:rFonts w:ascii="Times New Roman" w:eastAsia="Times New Roman" w:hAnsi="Times New Roman" w:cs="Times New Roman"/>
          <w:b/>
          <w:sz w:val="24"/>
          <w:szCs w:val="24"/>
        </w:rPr>
      </w:pPr>
    </w:p>
    <w:p w14:paraId="43A71DE3" w14:textId="77777777" w:rsidR="00212B10" w:rsidRDefault="00212B10" w:rsidP="00CB0195">
      <w:pPr>
        <w:spacing w:line="480" w:lineRule="auto"/>
        <w:rPr>
          <w:rFonts w:ascii="Times New Roman" w:eastAsia="Times New Roman" w:hAnsi="Times New Roman" w:cs="Times New Roman"/>
          <w:sz w:val="24"/>
          <w:szCs w:val="24"/>
        </w:rPr>
      </w:pPr>
    </w:p>
    <w:p w14:paraId="28B4DF94" w14:textId="7D3278C2"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3.8.3.8 Window Warp</w:t>
      </w:r>
    </w:p>
    <w:p w14:paraId="3DF1E7C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26744B"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6D98B092" w14:textId="77777777" w:rsidR="0026744B" w:rsidRDefault="0026744B" w:rsidP="0026744B">
      <w:pPr>
        <w:spacing w:after="3"/>
        <w:ind w:left="720" w:firstLine="720"/>
        <w:jc w:val="both"/>
      </w:pPr>
      <w:r>
        <w:t xml:space="preserve">Class 0 </w:t>
      </w:r>
    </w:p>
    <w:p w14:paraId="7575763E" w14:textId="7F78F9C3"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77</m:t>
                    </m:r>
                  </m:e>
                  <m:e>
                    <m:r>
                      <w:rPr>
                        <w:rFonts w:ascii="Cambria Math" w:hAnsi="Cambria Math"/>
                        <w:sz w:val="24"/>
                        <w:szCs w:val="24"/>
                      </w:rPr>
                      <m:t>9</m:t>
                    </m:r>
                  </m:e>
                </m:mr>
                <m:mr>
                  <m:e>
                    <m:r>
                      <w:rPr>
                        <w:rFonts w:ascii="Cambria Math" w:hAnsi="Cambria Math"/>
                        <w:sz w:val="24"/>
                        <w:szCs w:val="24"/>
                      </w:rPr>
                      <m:t>6</m:t>
                    </m:r>
                  </m:e>
                  <m:e>
                    <m:r>
                      <w:rPr>
                        <w:rFonts w:ascii="Cambria Math" w:hAnsi="Cambria Math"/>
                        <w:sz w:val="24"/>
                        <w:szCs w:val="24"/>
                      </w:rPr>
                      <m:t>100</m:t>
                    </m:r>
                  </m:e>
                </m:mr>
              </m:m>
            </m:e>
          </m:d>
        </m:oMath>
      </m:oMathPara>
    </w:p>
    <w:p w14:paraId="76A00F3C" w14:textId="77777777" w:rsidR="00212B10" w:rsidRDefault="00212B10" w:rsidP="00212B10">
      <w:pPr>
        <w:spacing w:after="3"/>
        <w:ind w:left="720" w:firstLine="720"/>
        <w:jc w:val="center"/>
      </w:pPr>
    </w:p>
    <w:p w14:paraId="15BAB9B8" w14:textId="3D45CF0A"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77+9</m:t>
              </m:r>
            </m:den>
          </m:f>
          <m:r>
            <w:rPr>
              <w:rFonts w:ascii="Cambria Math" w:eastAsia="Times New Roman" w:hAnsi="Cambria Math" w:cs="Times New Roman"/>
              <w:sz w:val="24"/>
              <w:szCs w:val="24"/>
            </w:rPr>
            <m:t>=0.895 ~0.90</m:t>
          </m:r>
        </m:oMath>
      </m:oMathPara>
    </w:p>
    <w:p w14:paraId="377371E1" w14:textId="77777777" w:rsidR="0026744B" w:rsidRPr="00F26460" w:rsidRDefault="0026744B" w:rsidP="0026744B">
      <w:pPr>
        <w:spacing w:after="3"/>
        <w:ind w:left="720" w:firstLine="720"/>
        <w:jc w:val="both"/>
        <w:rPr>
          <w:bCs/>
          <w:sz w:val="24"/>
          <w:szCs w:val="24"/>
        </w:rPr>
      </w:pPr>
    </w:p>
    <w:p w14:paraId="62E49AC1" w14:textId="0C6856B6"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77</m:t>
              </m:r>
            </m:num>
            <m:den>
              <m:r>
                <w:rPr>
                  <w:rFonts w:ascii="Cambria Math" w:eastAsia="Times New Roman" w:hAnsi="Cambria Math" w:cs="Times New Roman"/>
                  <w:sz w:val="24"/>
                  <w:szCs w:val="24"/>
                </w:rPr>
                <m:t>77+6</m:t>
              </m:r>
            </m:den>
          </m:f>
          <m:r>
            <w:rPr>
              <w:rFonts w:ascii="Cambria Math" w:eastAsia="Times New Roman" w:hAnsi="Cambria Math" w:cs="Times New Roman"/>
              <w:sz w:val="24"/>
              <w:szCs w:val="24"/>
            </w:rPr>
            <m:t>=0.927 ~0.93</m:t>
          </m:r>
        </m:oMath>
      </m:oMathPara>
    </w:p>
    <w:p w14:paraId="7711CC08" w14:textId="77777777" w:rsidR="0026744B" w:rsidRPr="00F26460" w:rsidRDefault="0026744B" w:rsidP="0026744B">
      <w:pPr>
        <w:spacing w:after="3"/>
        <w:ind w:left="720" w:firstLine="720"/>
        <w:jc w:val="both"/>
        <w:rPr>
          <w:bCs/>
          <w:sz w:val="24"/>
          <w:szCs w:val="24"/>
        </w:rPr>
      </w:pPr>
    </w:p>
    <w:p w14:paraId="00CD3AA8" w14:textId="79BCEA74"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2*0.90*0.93</m:t>
              </m:r>
            </m:num>
            <m:den>
              <m:r>
                <w:rPr>
                  <w:rFonts w:ascii="Cambria Math" w:eastAsia="Times New Roman" w:hAnsi="Cambria Math" w:cs="Times New Roman"/>
                  <w:sz w:val="24"/>
                  <w:szCs w:val="24"/>
                </w:rPr>
                <m:t>0.90+0.93</m:t>
              </m:r>
            </m:den>
          </m:f>
          <m:r>
            <w:rPr>
              <w:rFonts w:ascii="Cambria Math" w:eastAsia="Times New Roman" w:hAnsi="Cambria Math" w:cs="Times New Roman"/>
              <w:sz w:val="24"/>
              <w:szCs w:val="24"/>
            </w:rPr>
            <m:t>=0.914 ~0.91</m:t>
          </m:r>
        </m:oMath>
      </m:oMathPara>
    </w:p>
    <w:p w14:paraId="5C4FFA4C" w14:textId="77777777" w:rsidR="0026744B" w:rsidRDefault="0026744B" w:rsidP="0026744B">
      <w:pPr>
        <w:spacing w:after="3"/>
        <w:ind w:left="720" w:firstLine="720"/>
        <w:jc w:val="both"/>
      </w:pPr>
      <w:r>
        <w:t xml:space="preserve">Class 1 </w:t>
      </w:r>
    </w:p>
    <w:p w14:paraId="5CE9DE92" w14:textId="79A5A56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40</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150</m:t>
                    </m:r>
                  </m:e>
                </m:mr>
              </m:m>
            </m:e>
          </m:d>
        </m:oMath>
      </m:oMathPara>
    </w:p>
    <w:p w14:paraId="6BE21FC6" w14:textId="77777777" w:rsidR="00212B10" w:rsidRDefault="00212B10" w:rsidP="00212B10">
      <w:pPr>
        <w:spacing w:after="3"/>
        <w:ind w:left="720" w:firstLine="720"/>
        <w:jc w:val="center"/>
      </w:pPr>
    </w:p>
    <w:p w14:paraId="03422974"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40+2</m:t>
              </m:r>
            </m:den>
          </m:f>
          <m:r>
            <w:rPr>
              <w:rFonts w:ascii="Cambria Math" w:eastAsia="Times New Roman" w:hAnsi="Cambria Math" w:cs="Times New Roman"/>
              <w:sz w:val="24"/>
              <w:szCs w:val="24"/>
            </w:rPr>
            <m:t>=0.952~0.95</m:t>
          </m:r>
        </m:oMath>
      </m:oMathPara>
    </w:p>
    <w:p w14:paraId="1C3CFF0A" w14:textId="77777777" w:rsidR="0026744B" w:rsidRPr="00F26460" w:rsidRDefault="0026744B" w:rsidP="0026744B">
      <w:pPr>
        <w:spacing w:after="3"/>
        <w:ind w:left="720" w:firstLine="720"/>
        <w:jc w:val="both"/>
        <w:rPr>
          <w:bCs/>
          <w:sz w:val="24"/>
          <w:szCs w:val="24"/>
        </w:rPr>
      </w:pPr>
    </w:p>
    <w:p w14:paraId="6B10E971"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40</m:t>
              </m:r>
            </m:num>
            <m:den>
              <m:r>
                <w:rPr>
                  <w:rFonts w:ascii="Cambria Math" w:eastAsia="Times New Roman" w:hAnsi="Cambria Math" w:cs="Times New Roman"/>
                  <w:sz w:val="24"/>
                  <w:szCs w:val="24"/>
                </w:rPr>
                <m:t>40+0</m:t>
              </m:r>
            </m:den>
          </m:f>
          <m:r>
            <w:rPr>
              <w:rFonts w:ascii="Cambria Math" w:eastAsia="Times New Roman" w:hAnsi="Cambria Math" w:cs="Times New Roman"/>
              <w:sz w:val="24"/>
              <w:szCs w:val="24"/>
            </w:rPr>
            <m:t>=1.00</m:t>
          </m:r>
        </m:oMath>
      </m:oMathPara>
    </w:p>
    <w:p w14:paraId="02D8777C" w14:textId="77777777" w:rsidR="0026744B" w:rsidRPr="00F26460" w:rsidRDefault="0026744B" w:rsidP="0026744B">
      <w:pPr>
        <w:spacing w:after="3"/>
        <w:ind w:left="720" w:firstLine="720"/>
        <w:jc w:val="both"/>
        <w:rPr>
          <w:bCs/>
          <w:sz w:val="24"/>
          <w:szCs w:val="24"/>
        </w:rPr>
      </w:pPr>
    </w:p>
    <w:p w14:paraId="456C8505"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2*0.95*1</m:t>
              </m:r>
            </m:num>
            <m:den>
              <m:r>
                <w:rPr>
                  <w:rFonts w:ascii="Cambria Math" w:eastAsia="Times New Roman" w:hAnsi="Cambria Math" w:cs="Times New Roman"/>
                  <w:sz w:val="24"/>
                  <w:szCs w:val="24"/>
                </w:rPr>
                <m:t>0.95+1</m:t>
              </m:r>
            </m:den>
          </m:f>
          <m:r>
            <w:rPr>
              <w:rFonts w:ascii="Cambria Math" w:eastAsia="Times New Roman" w:hAnsi="Cambria Math" w:cs="Times New Roman"/>
              <w:sz w:val="24"/>
              <w:szCs w:val="24"/>
            </w:rPr>
            <m:t>=0.974~0.97</m:t>
          </m:r>
        </m:oMath>
      </m:oMathPara>
    </w:p>
    <w:p w14:paraId="6F37FAC4" w14:textId="77777777" w:rsidR="0026744B" w:rsidRDefault="0026744B" w:rsidP="0026744B">
      <w:pPr>
        <w:spacing w:after="3"/>
        <w:ind w:left="720" w:firstLine="720"/>
        <w:jc w:val="both"/>
      </w:pPr>
    </w:p>
    <w:p w14:paraId="519C1BE6" w14:textId="77777777" w:rsidR="0026744B" w:rsidRDefault="0026744B" w:rsidP="0026744B">
      <w:pPr>
        <w:spacing w:after="3"/>
        <w:ind w:left="720" w:firstLine="720"/>
        <w:jc w:val="both"/>
      </w:pPr>
      <w:r>
        <w:t xml:space="preserve">Class 2 </w:t>
      </w:r>
    </w:p>
    <w:p w14:paraId="35A481CA" w14:textId="77F83BEE"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4</m:t>
                    </m:r>
                  </m:e>
                </m:mr>
                <m:mr>
                  <m:e>
                    <m:r>
                      <w:rPr>
                        <w:rFonts w:ascii="Cambria Math" w:hAnsi="Cambria Math"/>
                        <w:sz w:val="24"/>
                        <w:szCs w:val="24"/>
                      </w:rPr>
                      <m:t>9</m:t>
                    </m:r>
                  </m:e>
                  <m:e>
                    <m:r>
                      <w:rPr>
                        <w:rFonts w:ascii="Cambria Math" w:hAnsi="Cambria Math"/>
                        <w:sz w:val="24"/>
                        <w:szCs w:val="24"/>
                      </w:rPr>
                      <m:t>149</m:t>
                    </m:r>
                  </m:e>
                </m:mr>
              </m:m>
            </m:e>
          </m:d>
        </m:oMath>
      </m:oMathPara>
    </w:p>
    <w:p w14:paraId="3F302913" w14:textId="77777777" w:rsidR="00212B10" w:rsidRDefault="00212B10" w:rsidP="00212B10">
      <w:pPr>
        <w:spacing w:after="3"/>
        <w:ind w:left="720" w:firstLine="720"/>
        <w:jc w:val="center"/>
      </w:pPr>
    </w:p>
    <w:p w14:paraId="6CE73991" w14:textId="111FDED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30+4</m:t>
              </m:r>
            </m:den>
          </m:f>
          <m:r>
            <w:rPr>
              <w:rFonts w:ascii="Cambria Math" w:eastAsia="Times New Roman" w:hAnsi="Cambria Math" w:cs="Times New Roman"/>
              <w:sz w:val="24"/>
              <w:szCs w:val="24"/>
            </w:rPr>
            <m:t>=0.882 ~0.88</m:t>
          </m:r>
        </m:oMath>
      </m:oMathPara>
    </w:p>
    <w:p w14:paraId="7D9868E8" w14:textId="77777777" w:rsidR="0026744B" w:rsidRPr="00F26460" w:rsidRDefault="0026744B" w:rsidP="0026744B">
      <w:pPr>
        <w:spacing w:after="3"/>
        <w:ind w:left="720" w:firstLine="720"/>
        <w:jc w:val="both"/>
        <w:rPr>
          <w:bCs/>
          <w:sz w:val="24"/>
          <w:szCs w:val="24"/>
        </w:rPr>
      </w:pPr>
    </w:p>
    <w:p w14:paraId="5AFD8896" w14:textId="350145A5"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w:lastRenderedPageBreak/>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30+9</m:t>
              </m:r>
            </m:den>
          </m:f>
          <m:r>
            <w:rPr>
              <w:rFonts w:ascii="Cambria Math" w:eastAsia="Times New Roman" w:hAnsi="Cambria Math" w:cs="Times New Roman"/>
              <w:sz w:val="24"/>
              <w:szCs w:val="24"/>
            </w:rPr>
            <m:t>=0.769~0.77</m:t>
          </m:r>
        </m:oMath>
      </m:oMathPara>
    </w:p>
    <w:p w14:paraId="4B6DC985" w14:textId="77777777" w:rsidR="0026744B" w:rsidRPr="00F26460" w:rsidRDefault="0026744B" w:rsidP="0026744B">
      <w:pPr>
        <w:spacing w:after="3"/>
        <w:ind w:left="720" w:firstLine="720"/>
        <w:jc w:val="both"/>
        <w:rPr>
          <w:bCs/>
          <w:sz w:val="24"/>
          <w:szCs w:val="24"/>
        </w:rPr>
      </w:pPr>
    </w:p>
    <w:p w14:paraId="4DD8C3CA" w14:textId="3A2EF295" w:rsidR="0026744B" w:rsidRPr="00013BDC"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2*0.88*0.77</m:t>
              </m:r>
            </m:num>
            <m:den>
              <m:r>
                <w:rPr>
                  <w:rFonts w:ascii="Cambria Math" w:eastAsia="Times New Roman" w:hAnsi="Cambria Math" w:cs="Times New Roman"/>
                  <w:sz w:val="24"/>
                  <w:szCs w:val="24"/>
                </w:rPr>
                <m:t>0.88+0.77</m:t>
              </m:r>
            </m:den>
          </m:f>
          <m:r>
            <w:rPr>
              <w:rFonts w:ascii="Cambria Math" w:eastAsia="Times New Roman" w:hAnsi="Cambria Math" w:cs="Times New Roman"/>
              <w:sz w:val="24"/>
              <w:szCs w:val="24"/>
            </w:rPr>
            <m:t>=0.821 ~0.82</m:t>
          </m:r>
        </m:oMath>
      </m:oMathPara>
    </w:p>
    <w:p w14:paraId="0FDBF95F" w14:textId="77777777" w:rsidR="0026744B" w:rsidRPr="00013BDC" w:rsidRDefault="0026744B" w:rsidP="0026744B">
      <w:pPr>
        <w:spacing w:after="3"/>
        <w:ind w:left="720" w:firstLine="720"/>
        <w:jc w:val="both"/>
        <w:rPr>
          <w:bCs/>
          <w:sz w:val="24"/>
          <w:szCs w:val="24"/>
        </w:rPr>
      </w:pPr>
    </w:p>
    <w:p w14:paraId="04FA74F3" w14:textId="77777777" w:rsidR="0026744B" w:rsidRDefault="0026744B" w:rsidP="0026744B">
      <w:pPr>
        <w:spacing w:after="3"/>
        <w:ind w:left="720" w:firstLine="720"/>
        <w:jc w:val="both"/>
      </w:pPr>
      <w:r>
        <w:t xml:space="preserve">Class 3 </w:t>
      </w:r>
    </w:p>
    <w:p w14:paraId="54182ADE" w14:textId="3B9802A7" w:rsidR="00212B10" w:rsidRDefault="00000000" w:rsidP="00212B10">
      <w:pPr>
        <w:spacing w:after="3"/>
        <w:ind w:left="720" w:firstLine="720"/>
        <w:jc w:val="both"/>
        <w:rPr>
          <w:sz w:val="24"/>
          <w:szCs w:val="24"/>
        </w:rPr>
      </w:pPr>
      <m:oMathPara>
        <m:oMath>
          <m:d>
            <m:dPr>
              <m:begChr m:val="["/>
              <m:endChr m:val="]"/>
              <m:ctrlPr>
                <w:rPr>
                  <w:rFonts w:ascii="Cambria Math" w:hAnsi="Cambria Math"/>
                  <w:sz w:val="24"/>
                  <w:szCs w:val="24"/>
                </w:rPr>
              </m:ctrlPr>
            </m:dPr>
            <m:e>
              <m:m>
                <m:mPr>
                  <m:mcs>
                    <m:mc>
                      <m:mcPr>
                        <m:count m:val="2"/>
                        <m:mcJc m:val="center"/>
                      </m:mcPr>
                    </m:mc>
                  </m:mcs>
                  <m:ctrlPr>
                    <w:rPr>
                      <w:rFonts w:ascii="Cambria Math" w:hAnsi="Cambria Math"/>
                      <w:sz w:val="24"/>
                      <w:szCs w:val="24"/>
                    </w:rPr>
                  </m:ctrlPr>
                </m:mPr>
                <m:mr>
                  <m:e>
                    <m:r>
                      <w:rPr>
                        <w:rFonts w:ascii="Cambria Math" w:hAnsi="Cambria Math"/>
                        <w:sz w:val="24"/>
                        <w:szCs w:val="24"/>
                      </w:rPr>
                      <m:t>30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162</m:t>
                    </m:r>
                  </m:e>
                </m:mr>
              </m:m>
            </m:e>
          </m:d>
        </m:oMath>
      </m:oMathPara>
    </w:p>
    <w:p w14:paraId="2FFB3B21" w14:textId="77777777" w:rsidR="00212B10" w:rsidRDefault="00212B10" w:rsidP="00212B10">
      <w:pPr>
        <w:spacing w:after="3"/>
        <w:ind w:left="720" w:firstLine="720"/>
        <w:jc w:val="center"/>
      </w:pPr>
    </w:p>
    <w:p w14:paraId="1765540A"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2555BB3B" w14:textId="77777777" w:rsidR="0026744B" w:rsidRPr="00F26460" w:rsidRDefault="0026744B" w:rsidP="0026744B">
      <w:pPr>
        <w:spacing w:after="3"/>
        <w:ind w:left="720" w:firstLine="720"/>
        <w:jc w:val="both"/>
        <w:rPr>
          <w:bCs/>
          <w:sz w:val="24"/>
          <w:szCs w:val="24"/>
        </w:rPr>
      </w:pPr>
    </w:p>
    <w:p w14:paraId="64FC97BB" w14:textId="77777777" w:rsidR="0026744B" w:rsidRPr="00F26460"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30</m:t>
              </m:r>
            </m:num>
            <m:den>
              <m:r>
                <w:rPr>
                  <w:rFonts w:ascii="Cambria Math" w:eastAsia="Times New Roman" w:hAnsi="Cambria Math" w:cs="Times New Roman"/>
                  <w:sz w:val="24"/>
                  <w:szCs w:val="24"/>
                </w:rPr>
                <m:t>30+0</m:t>
              </m:r>
            </m:den>
          </m:f>
          <m:r>
            <w:rPr>
              <w:rFonts w:ascii="Cambria Math" w:eastAsia="Times New Roman" w:hAnsi="Cambria Math" w:cs="Times New Roman"/>
              <w:sz w:val="24"/>
              <w:szCs w:val="24"/>
            </w:rPr>
            <m:t>=1.00</m:t>
          </m:r>
        </m:oMath>
      </m:oMathPara>
    </w:p>
    <w:p w14:paraId="4955BDD8" w14:textId="77777777" w:rsidR="0026744B" w:rsidRPr="00F26460" w:rsidRDefault="0026744B" w:rsidP="0026744B">
      <w:pPr>
        <w:spacing w:after="3"/>
        <w:ind w:left="720" w:firstLine="720"/>
        <w:jc w:val="both"/>
        <w:rPr>
          <w:bCs/>
          <w:sz w:val="24"/>
          <w:szCs w:val="24"/>
        </w:rPr>
      </w:pPr>
    </w:p>
    <w:p w14:paraId="7960EA4C" w14:textId="77777777"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2*1*1</m:t>
              </m:r>
            </m:num>
            <m:den>
              <m:r>
                <w:rPr>
                  <w:rFonts w:ascii="Cambria Math" w:eastAsia="Times New Roman" w:hAnsi="Cambria Math" w:cs="Times New Roman"/>
                  <w:sz w:val="24"/>
                  <w:szCs w:val="24"/>
                </w:rPr>
                <m:t>1+1</m:t>
              </m:r>
            </m:den>
          </m:f>
          <m:r>
            <w:rPr>
              <w:rFonts w:ascii="Cambria Math" w:eastAsia="Times New Roman" w:hAnsi="Cambria Math" w:cs="Times New Roman"/>
              <w:sz w:val="24"/>
              <w:szCs w:val="24"/>
            </w:rPr>
            <m:t>=1.00</m:t>
          </m:r>
        </m:oMath>
      </m:oMathPara>
    </w:p>
    <w:p w14:paraId="160955DB" w14:textId="77777777" w:rsidR="0026744B" w:rsidRPr="005C10EB" w:rsidRDefault="0026744B" w:rsidP="0026744B">
      <w:pPr>
        <w:spacing w:after="3"/>
        <w:ind w:left="720" w:firstLine="720"/>
        <w:jc w:val="both"/>
      </w:pPr>
    </w:p>
    <w:p w14:paraId="7F2F69ED" w14:textId="77777777" w:rsidR="0026744B" w:rsidRPr="005C10EB" w:rsidRDefault="0026744B" w:rsidP="0026744B">
      <w:pPr>
        <w:spacing w:after="3"/>
        <w:ind w:left="720" w:firstLine="720"/>
        <w:jc w:val="both"/>
      </w:pPr>
    </w:p>
    <w:p w14:paraId="58FFB237" w14:textId="36DD0FC8" w:rsidR="0026744B" w:rsidRPr="00721758"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0.90+0.95+0.88+1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=0.932~0.93</m:t>
          </m:r>
        </m:oMath>
      </m:oMathPara>
    </w:p>
    <w:p w14:paraId="6464D167" w14:textId="77777777" w:rsidR="0026744B" w:rsidRPr="005C10EB" w:rsidRDefault="0026744B" w:rsidP="0026744B">
      <w:pPr>
        <w:spacing w:after="3"/>
        <w:ind w:left="720" w:firstLine="720"/>
        <w:jc w:val="both"/>
      </w:pPr>
    </w:p>
    <w:p w14:paraId="0AC24C11" w14:textId="68CBDCD0" w:rsidR="0026744B" w:rsidRPr="003323EE" w:rsidRDefault="0026744B" w:rsidP="0026744B">
      <w:pPr>
        <w:spacing w:after="3"/>
        <w:ind w:left="720" w:firstLine="720"/>
        <w:jc w:val="both"/>
        <w:rPr>
          <w:bCs/>
          <w:sz w:val="24"/>
          <w:szCs w:val="24"/>
        </w:rPr>
      </w:pPr>
      <m:oMathPara>
        <m:oMath>
          <m:r>
            <w:rPr>
              <w:rFonts w:ascii="Cambria Math" w:eastAsia="Times New Roman" w:hAnsi="Cambria Math" w:cs="Times New Roman"/>
              <w:sz w:val="24"/>
              <w:szCs w:val="24"/>
            </w:rPr>
            <m:t>Macro Avg 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0.93+1+0.77+1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5AECCE03" w14:textId="77777777" w:rsidR="0026744B" w:rsidRDefault="0026744B" w:rsidP="0026744B">
      <w:pPr>
        <w:spacing w:after="3"/>
        <w:ind w:left="720" w:firstLine="720"/>
        <w:jc w:val="both"/>
        <w:rPr>
          <w:bCs/>
          <w:sz w:val="24"/>
          <w:szCs w:val="24"/>
        </w:rPr>
      </w:pPr>
    </w:p>
    <w:p w14:paraId="49A83EE0" w14:textId="6EDC0F25" w:rsidR="0026744B" w:rsidRPr="005C10EB" w:rsidRDefault="0026744B" w:rsidP="0026744B">
      <w:pPr>
        <w:spacing w:after="3"/>
        <w:ind w:left="720" w:firstLine="720"/>
        <w:jc w:val="both"/>
      </w:pPr>
      <m:oMathPara>
        <m:oMath>
          <m:r>
            <w:rPr>
              <w:rFonts w:ascii="Cambria Math" w:eastAsia="Times New Roman" w:hAnsi="Cambria Math" w:cs="Times New Roman"/>
              <w:sz w:val="24"/>
              <w:szCs w:val="24"/>
            </w:rPr>
            <m:t>Macro Avg F1=</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0.91+0.97+0.82+1</m:t>
              </m:r>
            </m:num>
            <m:den>
              <m:r>
                <w:rPr>
                  <w:rFonts w:ascii="Cambria Math" w:eastAsia="Times New Roman" w:hAnsi="Cambria Math" w:cs="Times New Roman"/>
                  <w:sz w:val="24"/>
                  <w:szCs w:val="24"/>
                </w:rPr>
                <m:t>4</m:t>
              </m:r>
            </m:den>
          </m:f>
          <m:r>
            <w:rPr>
              <w:rFonts w:ascii="Cambria Math" w:eastAsia="Times New Roman" w:hAnsi="Cambria Math" w:cs="Times New Roman"/>
              <w:sz w:val="24"/>
              <w:szCs w:val="24"/>
            </w:rPr>
            <m:t>=0.925~0.93</m:t>
          </m:r>
        </m:oMath>
      </m:oMathPara>
    </w:p>
    <w:p w14:paraId="3EDADE8E" w14:textId="77777777" w:rsidR="0026744B" w:rsidRPr="00A11ABF" w:rsidRDefault="0026744B" w:rsidP="00246931">
      <w:pPr>
        <w:spacing w:after="3"/>
        <w:ind w:left="720" w:firstLine="720"/>
        <w:jc w:val="both"/>
        <w:rPr>
          <w:rFonts w:ascii="Times New Roman" w:eastAsia="Times New Roman" w:hAnsi="Times New Roman" w:cs="Times New Roman"/>
        </w:rPr>
      </w:pPr>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p w14:paraId="2201FD0D" w14:textId="334CC861" w:rsidR="006755D1" w:rsidRPr="006755D1" w:rsidRDefault="006755D1" w:rsidP="006755D1">
      <w:pPr>
        <w:pStyle w:val="Caption"/>
        <w:keepNext/>
        <w:ind w:left="720" w:firstLine="720"/>
        <w:rPr>
          <w:rFonts w:ascii="Times New Roman" w:hAnsi="Times New Roman" w:cs="Times New Roman"/>
          <w:i w:val="0"/>
          <w:iCs w:val="0"/>
          <w:color w:val="000000" w:themeColor="text1"/>
          <w:sz w:val="24"/>
          <w:szCs w:val="24"/>
          <w14:textOutline w14:w="0" w14:cap="flat" w14:cmpd="sng" w14:algn="ctr">
            <w14:noFill/>
            <w14:prstDash w14:val="solid"/>
            <w14:round/>
          </w14:textOutline>
        </w:rPr>
      </w:pP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Table 3.</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8</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w:t>
      </w:r>
      <w:r>
        <w:rPr>
          <w:rFonts w:ascii="Times New Roman" w:hAnsi="Times New Roman" w:cs="Times New Roman"/>
          <w:i w:val="0"/>
          <w:iCs w:val="0"/>
          <w:color w:val="000000" w:themeColor="text1"/>
          <w:sz w:val="24"/>
          <w:szCs w:val="24"/>
          <w14:textOutline w14:w="0" w14:cap="flat" w14:cmpd="sng" w14:algn="ctr">
            <w14:noFill/>
            <w14:prstDash w14:val="solid"/>
            <w14:round/>
          </w14:textOutline>
        </w:rPr>
        <w:t>Window Warp</w:t>
      </w:r>
      <w:r w:rsidRPr="006755D1">
        <w:rPr>
          <w:rFonts w:ascii="Times New Roman" w:hAnsi="Times New Roman" w:cs="Times New Roman"/>
          <w:i w:val="0"/>
          <w:iCs w:val="0"/>
          <w:color w:val="000000" w:themeColor="text1"/>
          <w:sz w:val="24"/>
          <w:szCs w:val="24"/>
          <w14:textOutline w14:w="0" w14:cap="flat" w14:cmpd="sng" w14:algn="ctr">
            <w14:noFill/>
            <w14:prstDash w14:val="solid"/>
            <w14:round/>
          </w14:textOutline>
        </w:rPr>
        <w:t xml:space="preserve"> Metrics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40"/>
        <w:gridCol w:w="1440"/>
        <w:gridCol w:w="1440"/>
        <w:gridCol w:w="1440"/>
        <w:gridCol w:w="1440"/>
        <w:gridCol w:w="1440"/>
      </w:tblGrid>
      <w:tr w:rsidR="00246931" w14:paraId="67A1BD7B" w14:textId="77777777" w:rsidTr="006755D1">
        <w:tc>
          <w:tcPr>
            <w:tcW w:w="1440" w:type="dxa"/>
            <w:tcBorders>
              <w:top w:val="single" w:sz="4" w:space="0" w:color="auto"/>
              <w:bottom w:val="single" w:sz="4" w:space="0" w:color="auto"/>
            </w:tcBorders>
          </w:tcPr>
          <w:p w14:paraId="3FC76127" w14:textId="77777777" w:rsidR="00246931" w:rsidRDefault="00246931" w:rsidP="00900694">
            <w:bookmarkStart w:id="35" w:name="_Hlk182834157"/>
            <w:r>
              <w:t>Metric</w:t>
            </w:r>
          </w:p>
        </w:tc>
        <w:tc>
          <w:tcPr>
            <w:tcW w:w="1440" w:type="dxa"/>
            <w:tcBorders>
              <w:top w:val="single" w:sz="4" w:space="0" w:color="auto"/>
              <w:bottom w:val="single" w:sz="4" w:space="0" w:color="auto"/>
            </w:tcBorders>
          </w:tcPr>
          <w:p w14:paraId="5EE6EF4E" w14:textId="77777777" w:rsidR="00246931" w:rsidRDefault="00246931" w:rsidP="00900694">
            <w:r>
              <w:t>Class 0</w:t>
            </w:r>
          </w:p>
        </w:tc>
        <w:tc>
          <w:tcPr>
            <w:tcW w:w="1440" w:type="dxa"/>
            <w:tcBorders>
              <w:top w:val="single" w:sz="4" w:space="0" w:color="auto"/>
              <w:bottom w:val="single" w:sz="4" w:space="0" w:color="auto"/>
            </w:tcBorders>
          </w:tcPr>
          <w:p w14:paraId="5C7770E1" w14:textId="77777777" w:rsidR="00246931" w:rsidRDefault="00246931" w:rsidP="00900694">
            <w:r>
              <w:t>Class 1</w:t>
            </w:r>
          </w:p>
        </w:tc>
        <w:tc>
          <w:tcPr>
            <w:tcW w:w="1440" w:type="dxa"/>
            <w:tcBorders>
              <w:top w:val="single" w:sz="4" w:space="0" w:color="auto"/>
              <w:bottom w:val="single" w:sz="4" w:space="0" w:color="auto"/>
            </w:tcBorders>
          </w:tcPr>
          <w:p w14:paraId="6D325701" w14:textId="77777777" w:rsidR="00246931" w:rsidRDefault="00246931" w:rsidP="00900694">
            <w:r>
              <w:t>Class 2</w:t>
            </w:r>
          </w:p>
        </w:tc>
        <w:tc>
          <w:tcPr>
            <w:tcW w:w="1440" w:type="dxa"/>
            <w:tcBorders>
              <w:top w:val="single" w:sz="4" w:space="0" w:color="auto"/>
              <w:bottom w:val="single" w:sz="4" w:space="0" w:color="auto"/>
            </w:tcBorders>
          </w:tcPr>
          <w:p w14:paraId="3F40B773" w14:textId="77777777" w:rsidR="00246931" w:rsidRDefault="00246931" w:rsidP="00900694">
            <w:r>
              <w:t>Class 3</w:t>
            </w:r>
          </w:p>
        </w:tc>
        <w:tc>
          <w:tcPr>
            <w:tcW w:w="1440" w:type="dxa"/>
            <w:tcBorders>
              <w:top w:val="single" w:sz="4" w:space="0" w:color="auto"/>
              <w:bottom w:val="single" w:sz="4" w:space="0" w:color="auto"/>
            </w:tcBorders>
          </w:tcPr>
          <w:p w14:paraId="30CA9ACF" w14:textId="77777777" w:rsidR="00246931" w:rsidRDefault="00246931" w:rsidP="00900694">
            <w:r>
              <w:t>Macro Avg</w:t>
            </w:r>
          </w:p>
        </w:tc>
      </w:tr>
      <w:tr w:rsidR="00246931" w14:paraId="61BD1C4B" w14:textId="77777777" w:rsidTr="006755D1">
        <w:tc>
          <w:tcPr>
            <w:tcW w:w="1440" w:type="dxa"/>
            <w:tcBorders>
              <w:top w:val="single" w:sz="4" w:space="0" w:color="auto"/>
            </w:tcBorders>
          </w:tcPr>
          <w:p w14:paraId="42EF000F" w14:textId="77777777" w:rsidR="00246931" w:rsidRDefault="00246931" w:rsidP="00900694">
            <w:r>
              <w:t>TP</w:t>
            </w:r>
          </w:p>
        </w:tc>
        <w:tc>
          <w:tcPr>
            <w:tcW w:w="1440" w:type="dxa"/>
            <w:tcBorders>
              <w:top w:val="single" w:sz="4" w:space="0" w:color="auto"/>
            </w:tcBorders>
          </w:tcPr>
          <w:p w14:paraId="65E21A43" w14:textId="77777777" w:rsidR="00246931" w:rsidRDefault="00246931" w:rsidP="00900694">
            <w:r>
              <w:t>77</w:t>
            </w:r>
          </w:p>
        </w:tc>
        <w:tc>
          <w:tcPr>
            <w:tcW w:w="1440" w:type="dxa"/>
            <w:tcBorders>
              <w:top w:val="single" w:sz="4" w:space="0" w:color="auto"/>
            </w:tcBorders>
          </w:tcPr>
          <w:p w14:paraId="2E165BE0" w14:textId="77777777" w:rsidR="00246931" w:rsidRDefault="00246931" w:rsidP="00900694">
            <w:r>
              <w:t>40</w:t>
            </w:r>
          </w:p>
        </w:tc>
        <w:tc>
          <w:tcPr>
            <w:tcW w:w="1440" w:type="dxa"/>
            <w:tcBorders>
              <w:top w:val="single" w:sz="4" w:space="0" w:color="auto"/>
            </w:tcBorders>
          </w:tcPr>
          <w:p w14:paraId="2ACF6A8E" w14:textId="77777777" w:rsidR="00246931" w:rsidRDefault="00246931" w:rsidP="00900694">
            <w:r>
              <w:t>30</w:t>
            </w:r>
          </w:p>
        </w:tc>
        <w:tc>
          <w:tcPr>
            <w:tcW w:w="1440" w:type="dxa"/>
            <w:tcBorders>
              <w:top w:val="single" w:sz="4" w:space="0" w:color="auto"/>
            </w:tcBorders>
          </w:tcPr>
          <w:p w14:paraId="72379CAE" w14:textId="77777777" w:rsidR="00246931" w:rsidRDefault="00246931" w:rsidP="00900694">
            <w:r>
              <w:t>30</w:t>
            </w:r>
          </w:p>
        </w:tc>
        <w:tc>
          <w:tcPr>
            <w:tcW w:w="1440" w:type="dxa"/>
            <w:tcBorders>
              <w:top w:val="single" w:sz="4" w:space="0" w:color="auto"/>
            </w:tcBorders>
          </w:tcPr>
          <w:p w14:paraId="5A82A9E8" w14:textId="77777777" w:rsidR="00246931" w:rsidRDefault="00246931" w:rsidP="00900694"/>
        </w:tc>
      </w:tr>
      <w:tr w:rsidR="00246931" w14:paraId="3D7AF61D" w14:textId="77777777" w:rsidTr="006755D1">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6755D1">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6755D1">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6755D1">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6755D1">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04F758E2" w:rsidR="00246931" w:rsidRDefault="00246931" w:rsidP="00900694">
            <w:r>
              <w:t>0.9</w:t>
            </w:r>
            <w:r w:rsidR="00DC4CCB">
              <w:t>3</w:t>
            </w:r>
          </w:p>
        </w:tc>
      </w:tr>
      <w:tr w:rsidR="00246931" w14:paraId="55733827" w14:textId="77777777" w:rsidTr="006755D1">
        <w:tc>
          <w:tcPr>
            <w:tcW w:w="1440" w:type="dxa"/>
            <w:tcBorders>
              <w:bottom w:val="single" w:sz="4" w:space="0" w:color="auto"/>
            </w:tcBorders>
          </w:tcPr>
          <w:p w14:paraId="0C242BE8" w14:textId="77777777" w:rsidR="00246931" w:rsidRDefault="00246931" w:rsidP="00900694">
            <w:r>
              <w:t>F1-Score</w:t>
            </w:r>
          </w:p>
        </w:tc>
        <w:tc>
          <w:tcPr>
            <w:tcW w:w="1440" w:type="dxa"/>
            <w:tcBorders>
              <w:bottom w:val="single" w:sz="4" w:space="0" w:color="auto"/>
            </w:tcBorders>
          </w:tcPr>
          <w:p w14:paraId="62B528BD" w14:textId="77777777" w:rsidR="00246931" w:rsidRDefault="00246931" w:rsidP="00900694">
            <w:r>
              <w:t>0.91</w:t>
            </w:r>
          </w:p>
        </w:tc>
        <w:tc>
          <w:tcPr>
            <w:tcW w:w="1440" w:type="dxa"/>
            <w:tcBorders>
              <w:bottom w:val="single" w:sz="4" w:space="0" w:color="auto"/>
            </w:tcBorders>
          </w:tcPr>
          <w:p w14:paraId="5AE8C31C" w14:textId="6B5B1E35" w:rsidR="00246931" w:rsidRDefault="00246931" w:rsidP="00900694">
            <w:r>
              <w:t>0.9</w:t>
            </w:r>
            <w:r w:rsidR="00B437F8">
              <w:t>7</w:t>
            </w:r>
          </w:p>
        </w:tc>
        <w:tc>
          <w:tcPr>
            <w:tcW w:w="1440" w:type="dxa"/>
            <w:tcBorders>
              <w:bottom w:val="single" w:sz="4" w:space="0" w:color="auto"/>
            </w:tcBorders>
          </w:tcPr>
          <w:p w14:paraId="2E91EAF4" w14:textId="77777777" w:rsidR="00246931" w:rsidRDefault="00246931" w:rsidP="00900694">
            <w:r>
              <w:t>0.82</w:t>
            </w:r>
          </w:p>
        </w:tc>
        <w:tc>
          <w:tcPr>
            <w:tcW w:w="1440" w:type="dxa"/>
            <w:tcBorders>
              <w:bottom w:val="single" w:sz="4" w:space="0" w:color="auto"/>
            </w:tcBorders>
          </w:tcPr>
          <w:p w14:paraId="2EEF6E0E" w14:textId="77777777" w:rsidR="00246931" w:rsidRDefault="00246931" w:rsidP="00900694">
            <w:r>
              <w:t>1.00</w:t>
            </w:r>
          </w:p>
        </w:tc>
        <w:tc>
          <w:tcPr>
            <w:tcW w:w="1440" w:type="dxa"/>
            <w:tcBorders>
              <w:bottom w:val="single" w:sz="4" w:space="0" w:color="auto"/>
            </w:tcBorders>
          </w:tcPr>
          <w:p w14:paraId="325DD9A4" w14:textId="77777777" w:rsidR="00246931" w:rsidRDefault="00246931" w:rsidP="00900694">
            <w:r>
              <w:t>0.93</w:t>
            </w:r>
          </w:p>
        </w:tc>
      </w:tr>
      <w:bookmarkEnd w:id="35"/>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51AA99FB"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36" w:name="_Hlk181734415"/>
      <w:r>
        <w:rPr>
          <w:rFonts w:ascii="Times New Roman" w:eastAsia="Times New Roman" w:hAnsi="Times New Roman" w:cs="Times New Roman"/>
          <w:b/>
          <w:sz w:val="24"/>
          <w:szCs w:val="24"/>
        </w:rPr>
        <w:t>Importance of Grad-CAM in Understanding Augmentation Effects</w:t>
      </w:r>
      <w:bookmarkEnd w:id="36"/>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37" w:name="_Hlk181734440"/>
      <w:r>
        <w:rPr>
          <w:rFonts w:ascii="Times New Roman" w:eastAsia="Times New Roman" w:hAnsi="Times New Roman" w:cs="Times New Roman"/>
          <w:b/>
          <w:sz w:val="24"/>
          <w:szCs w:val="24"/>
        </w:rPr>
        <w:t>Findings from Grad-CAM Analysis</w:t>
      </w:r>
      <w:bookmarkEnd w:id="37"/>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Grad-CAM analysis revealed distinct variations in the model’s focus across different augmentation techniques, highlighting the critical role of explainability in assessing model performance for clinical applications. Through visualization, Grad-CAM allowed us to observe </w:t>
      </w:r>
      <w:r w:rsidRPr="009D5704">
        <w:rPr>
          <w:rFonts w:ascii="Times New Roman" w:eastAsia="Times New Roman" w:hAnsi="Times New Roman" w:cs="Times New Roman"/>
          <w:sz w:val="24"/>
          <w:szCs w:val="24"/>
        </w:rPr>
        <w:lastRenderedPageBreak/>
        <w:t>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 xml:space="preserve">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augmentations led to incorrect classifications by introducing ambiguity in feature representation, </w:t>
      </w:r>
      <w:r w:rsidRPr="009D5704">
        <w:rPr>
          <w:rFonts w:ascii="Times New Roman" w:eastAsia="Times New Roman" w:hAnsi="Times New Roman" w:cs="Times New Roman"/>
          <w:sz w:val="24"/>
          <w:szCs w:val="24"/>
        </w:rPr>
        <w:lastRenderedPageBreak/>
        <w:t>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542415"/>
                    </a:xfrm>
                    <a:prstGeom prst="rect">
                      <a:avLst/>
                    </a:prstGeom>
                    <a:ln/>
                  </pic:spPr>
                </pic:pic>
              </a:graphicData>
            </a:graphic>
          </wp:inline>
        </w:drawing>
      </w:r>
    </w:p>
    <w:p w14:paraId="6435BBE6" w14:textId="4448C9C8" w:rsidR="00F55F45" w:rsidRDefault="00000000">
      <w:pPr>
        <w:pBdr>
          <w:top w:val="nil"/>
          <w:left w:val="nil"/>
          <w:bottom w:val="nil"/>
          <w:right w:val="nil"/>
          <w:between w:val="nil"/>
        </w:pBdr>
        <w:spacing w:after="0" w:line="240" w:lineRule="auto"/>
        <w:rPr>
          <w:i/>
          <w:color w:val="44546A"/>
          <w:sz w:val="18"/>
          <w:szCs w:val="18"/>
        </w:rPr>
      </w:pPr>
      <w:r>
        <w:rPr>
          <w:i/>
          <w:color w:val="44546A"/>
          <w:sz w:val="18"/>
          <w:szCs w:val="18"/>
        </w:rPr>
        <w:t xml:space="preserve">Fig. </w:t>
      </w:r>
      <w:r w:rsidR="0066415B">
        <w:rPr>
          <w:i/>
          <w:color w:val="44546A"/>
          <w:sz w:val="18"/>
          <w:szCs w:val="18"/>
        </w:rPr>
        <w:t>3.1</w:t>
      </w:r>
      <w:r>
        <w:rPr>
          <w:i/>
          <w:color w:val="44546A"/>
          <w:sz w:val="18"/>
          <w:szCs w:val="18"/>
        </w:rPr>
        <w:t xml:space="preserve">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22"/>
                    <a:srcRect/>
                    <a:stretch>
                      <a:fillRect/>
                    </a:stretch>
                  </pic:blipFill>
                  <pic:spPr>
                    <a:xfrm>
                      <a:off x="0" y="0"/>
                      <a:ext cx="5862128" cy="1412016"/>
                    </a:xfrm>
                    <a:prstGeom prst="rect">
                      <a:avLst/>
                    </a:prstGeom>
                    <a:ln/>
                  </pic:spPr>
                </pic:pic>
              </a:graphicData>
            </a:graphic>
          </wp:inline>
        </w:drawing>
      </w:r>
    </w:p>
    <w:p w14:paraId="7B825EEB" w14:textId="351869FC" w:rsidR="00F55F45" w:rsidRDefault="00000000">
      <w:pPr>
        <w:rPr>
          <w:i/>
          <w:color w:val="44546A"/>
          <w:sz w:val="18"/>
          <w:szCs w:val="18"/>
        </w:rPr>
      </w:pPr>
      <w:r>
        <w:rPr>
          <w:i/>
          <w:color w:val="44546A"/>
          <w:sz w:val="18"/>
          <w:szCs w:val="18"/>
        </w:rPr>
        <w:t xml:space="preserve">Fig. </w:t>
      </w:r>
      <w:r w:rsidR="0066415B">
        <w:rPr>
          <w:i/>
          <w:color w:val="44546A"/>
          <w:sz w:val="18"/>
          <w:szCs w:val="18"/>
        </w:rPr>
        <w:t>3.2</w:t>
      </w:r>
      <w:r>
        <w:rPr>
          <w:i/>
          <w:color w:val="44546A"/>
          <w:sz w:val="18"/>
          <w:szCs w:val="18"/>
        </w:rPr>
        <w:t xml:space="preserve">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23"/>
                    <a:srcRect/>
                    <a:stretch>
                      <a:fillRect/>
                    </a:stretch>
                  </pic:blipFill>
                  <pic:spPr>
                    <a:xfrm>
                      <a:off x="0" y="0"/>
                      <a:ext cx="5943600" cy="1405890"/>
                    </a:xfrm>
                    <a:prstGeom prst="rect">
                      <a:avLst/>
                    </a:prstGeom>
                    <a:ln/>
                  </pic:spPr>
                </pic:pic>
              </a:graphicData>
            </a:graphic>
          </wp:inline>
        </w:drawing>
      </w:r>
      <w:r>
        <w:rPr>
          <w:i/>
          <w:color w:val="44546A"/>
          <w:sz w:val="18"/>
          <w:szCs w:val="18"/>
        </w:rPr>
        <w:t xml:space="preserve">Fig. </w:t>
      </w:r>
      <w:r w:rsidR="0066415B">
        <w:rPr>
          <w:i/>
          <w:color w:val="44546A"/>
          <w:sz w:val="18"/>
          <w:szCs w:val="18"/>
        </w:rPr>
        <w:t>3.3</w:t>
      </w:r>
      <w:r>
        <w:rPr>
          <w:i/>
          <w:color w:val="44546A"/>
          <w:sz w:val="18"/>
          <w:szCs w:val="18"/>
        </w:rPr>
        <w:t xml:space="preserve">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lastRenderedPageBreak/>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4"/>
                    <a:stretch>
                      <a:fillRect/>
                    </a:stretch>
                  </pic:blipFill>
                  <pic:spPr>
                    <a:xfrm>
                      <a:off x="0" y="0"/>
                      <a:ext cx="5943600" cy="1998980"/>
                    </a:xfrm>
                    <a:prstGeom prst="rect">
                      <a:avLst/>
                    </a:prstGeom>
                  </pic:spPr>
                </pic:pic>
              </a:graphicData>
            </a:graphic>
          </wp:inline>
        </w:drawing>
      </w:r>
    </w:p>
    <w:p w14:paraId="7DA9CCB2" w14:textId="4BCE03F0" w:rsidR="00F55F45" w:rsidRDefault="00301A41">
      <w:pPr>
        <w:rPr>
          <w:i/>
          <w:iCs/>
          <w:color w:val="1F497D" w:themeColor="text2"/>
          <w:sz w:val="18"/>
          <w:szCs w:val="18"/>
        </w:rPr>
      </w:pPr>
      <w:r>
        <w:rPr>
          <w:i/>
          <w:iCs/>
          <w:color w:val="1F497D" w:themeColor="text2"/>
          <w:sz w:val="18"/>
          <w:szCs w:val="18"/>
        </w:rPr>
        <w:t xml:space="preserve">Fig. </w:t>
      </w:r>
      <w:r w:rsidR="0066415B">
        <w:rPr>
          <w:i/>
          <w:iCs/>
          <w:color w:val="1F497D" w:themeColor="text2"/>
          <w:sz w:val="18"/>
          <w:szCs w:val="18"/>
        </w:rPr>
        <w:t>3.4</w:t>
      </w:r>
      <w:r>
        <w:rPr>
          <w:i/>
          <w:iCs/>
          <w:color w:val="1F497D" w:themeColor="text2"/>
          <w:sz w:val="18"/>
          <w:szCs w:val="18"/>
        </w:rPr>
        <w:t xml:space="preserve"> </w:t>
      </w:r>
      <w:r w:rsidR="00351B0B" w:rsidRPr="00351B0B">
        <w:rPr>
          <w:i/>
          <w:iCs/>
          <w:color w:val="1F497D" w:themeColor="text2"/>
          <w:sz w:val="18"/>
          <w:szCs w:val="18"/>
        </w:rPr>
        <w:t>Explanations for Multilabel Classification for Experiment 2A. Top Left: No</w:t>
      </w:r>
      <w:r w:rsidR="00351B0B">
        <w:rPr>
          <w:i/>
          <w:iCs/>
          <w:color w:val="1F497D" w:themeColor="text2"/>
          <w:sz w:val="18"/>
          <w:szCs w:val="18"/>
        </w:rPr>
        <w:t>-</w:t>
      </w:r>
      <w:r w:rsidR="00351B0B" w:rsidRPr="00351B0B">
        <w:rPr>
          <w:i/>
          <w:iCs/>
          <w:color w:val="1F497D" w:themeColor="text2"/>
          <w:sz w:val="18"/>
          <w:szCs w:val="18"/>
        </w:rPr>
        <w:t>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5"/>
                    <a:stretch>
                      <a:fillRect/>
                    </a:stretch>
                  </pic:blipFill>
                  <pic:spPr>
                    <a:xfrm>
                      <a:off x="0" y="0"/>
                      <a:ext cx="5943600" cy="1955165"/>
                    </a:xfrm>
                    <a:prstGeom prst="rect">
                      <a:avLst/>
                    </a:prstGeom>
                  </pic:spPr>
                </pic:pic>
              </a:graphicData>
            </a:graphic>
          </wp:inline>
        </w:drawing>
      </w:r>
    </w:p>
    <w:p w14:paraId="3ADDB16A" w14:textId="373CC243" w:rsidR="00351B0B" w:rsidRDefault="00351B0B">
      <w:pPr>
        <w:rPr>
          <w:i/>
          <w:iCs/>
          <w:color w:val="1F497D" w:themeColor="text2"/>
          <w:sz w:val="18"/>
          <w:szCs w:val="18"/>
        </w:rPr>
      </w:pPr>
      <w:r>
        <w:rPr>
          <w:i/>
          <w:iCs/>
          <w:color w:val="1F497D" w:themeColor="text2"/>
          <w:sz w:val="18"/>
          <w:szCs w:val="18"/>
        </w:rPr>
        <w:t>Fig</w:t>
      </w:r>
      <w:r w:rsidRPr="00351B0B">
        <w:rPr>
          <w:i/>
          <w:iCs/>
          <w:color w:val="1F497D" w:themeColor="text2"/>
          <w:sz w:val="18"/>
          <w:szCs w:val="18"/>
        </w:rPr>
        <w:t xml:space="preserve"> </w:t>
      </w:r>
      <w:r w:rsidR="0066415B">
        <w:rPr>
          <w:i/>
          <w:iCs/>
          <w:color w:val="1F497D" w:themeColor="text2"/>
          <w:sz w:val="18"/>
          <w:szCs w:val="18"/>
        </w:rPr>
        <w:t>3.5</w:t>
      </w:r>
      <w:r w:rsidRPr="00351B0B">
        <w:rPr>
          <w:i/>
          <w:iCs/>
          <w:color w:val="1F497D" w:themeColor="text2"/>
          <w:sz w:val="18"/>
          <w:szCs w:val="18"/>
        </w:rPr>
        <w:t xml:space="preserve"> Explanations for Multilabel classification for Experiment 2B. Top Left: No</w:t>
      </w:r>
      <w:r>
        <w:rPr>
          <w:i/>
          <w:iCs/>
          <w:color w:val="1F497D" w:themeColor="text2"/>
          <w:sz w:val="18"/>
          <w:szCs w:val="18"/>
        </w:rPr>
        <w:t>-</w:t>
      </w:r>
      <w:r w:rsidRPr="00351B0B">
        <w:rPr>
          <w:i/>
          <w:iCs/>
          <w:color w:val="1F497D" w:themeColor="text2"/>
          <w:sz w:val="18"/>
          <w:szCs w:val="18"/>
        </w:rPr>
        <w:t>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3.8.4.1 Grad-CAM Observations Across Augmentation Techniques</w:t>
      </w:r>
    </w:p>
    <w:p w14:paraId="26E39EFF" w14:textId="04E7631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{"citationID":"rrzItgSv","properties":{"formattedCitation":"(Balasubramanian and Dakshit 2024)","plainCitation":"(Balasubramanian and Dakshit 2024)","noteIndex":0},"citationItems":[{"id":107,"uris":["http://zotero.org/users/local/Jl2RFOTG/items/EZZLBM4I"],"itemData":{"id":107,"type":"chapter","abstract":"Recent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(Balasubramanian and Dakshit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Window Slicing: This augmentation led to scattered focus across the signal, as slicing may fragment essential temporal information. Grad-CAM analysis confirmed that window slicing 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5141788E"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w:t>
      </w:r>
      <w:r w:rsidRPr="009D5704">
        <w:rPr>
          <w:rFonts w:ascii="Times New Roman" w:eastAsia="Times New Roman" w:hAnsi="Times New Roman" w:cs="Times New Roman"/>
          <w:sz w:val="24"/>
          <w:szCs w:val="24"/>
        </w:rPr>
        <w:lastRenderedPageBreak/>
        <w:t xml:space="preserve">features, while noise-based methods like jittering may obscure important regions, leading to potential misclassification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{"citationID":"YSmy2nAc","properties":{"formattedCitation":"(Ojha et al. 2024; M et al. 2024)","plainCitation":"(Ojha et al. 2024; M et al. 2024)","noteIndex":0},"citationItems":[{"id":143,"uris":["http://zotero.org/users/local/Jl2RFOTG/items/D3U85PEF"],"itemData":{"id":143,"type":"paper-conference","container-title":"The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(Ojha et al. 2024; M et al. 2024)</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{"citationID":"hBp6sf6i","properties":{"formattedCitation":"(Hata et al. 2020)","plainCitation":"(Hata et al. 2020)","noteIndex":0},"citationItems":[{"id":140,"uris":["http://zotero.org/users/local/Jl2RFOTG/items/DBDDVXHY"],"itemData":{"id":140,"type":"paper-conference","abstract":"This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(Hata et al. 2020)</w:t>
      </w:r>
      <w:r w:rsidR="00461B31">
        <w:rPr>
          <w:rFonts w:ascii="Times New Roman" w:eastAsia="Times New Roman" w:hAnsi="Times New Roman" w:cs="Times New Roman"/>
          <w:sz w:val="24"/>
          <w:szCs w:val="24"/>
        </w:rPr>
        <w:fldChar w:fldCharType="end"/>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Overall, Grad-CAM not only validates model predictions but also bridges the gap between deep learning models and clinical workflows by enhancing interpretability. For healthcare applications, retaining focus on medically relevant features is paramount, and Grad-CAM 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38"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38"/>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39" w:name="_Hlk181734687"/>
      <w:r w:rsidRPr="00CB0195">
        <w:rPr>
          <w:rFonts w:ascii="Times New Roman" w:eastAsia="Times New Roman" w:hAnsi="Times New Roman" w:cs="Times New Roman"/>
          <w:iCs/>
          <w:sz w:val="24"/>
          <w:szCs w:val="24"/>
        </w:rPr>
        <w:t>Introduction to Distributed Learning in Healthcare</w:t>
      </w:r>
      <w:bookmarkEnd w:id="39"/>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40" w:name="_Hlk181734742"/>
      <w:r w:rsidRPr="00CB0195">
        <w:rPr>
          <w:rFonts w:ascii="Times New Roman" w:eastAsia="Times New Roman" w:hAnsi="Times New Roman" w:cs="Times New Roman"/>
          <w:iCs/>
          <w:sz w:val="24"/>
          <w:szCs w:val="24"/>
        </w:rPr>
        <w:t>The Role of Data Augmentation in Federated Learning</w:t>
      </w:r>
      <w:bookmarkEnd w:id="40"/>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3AADC8B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 xml:space="preserve">Federated approaches like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and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-BNE integrate data augmentation to reduce local model disparities, addressing the challenge of data heterogeneity without transmitting raw data between nodes. For instance, the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method utilizes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which synthesizes new samples by interpolating between existing ones, thus increasing the effective dataset size and diversity at each node without compromising privacy</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{"citationID":"UfasAcMa","properties":{"formattedCitation":"(H. Zhang et al. 2023)","plainCitation":"(H. Zhang et al. 2023)","noteIndex":0},"citationItems":[{"id":202,"uris":["http://zotero.org/users/local/Jl2RFOTG/items/IT56SAS8"],"itemData":{"id":202,"type":"article-journal","abstract":"With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 xml:space="preserve">Additionally, methods that adapt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for regression tasks (e.g.,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63354A8A"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{"citationID":"ZoVBzCN7","properties":{"formattedCitation":"(Zhou, Khare, and Srivastava 2023)","plainCitation":"(Zhou, Khare, and Srivastava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w:t>
      </w:r>
      <w:r w:rsidR="00461B31">
        <w:rPr>
          <w:rFonts w:ascii="Times New Roman" w:eastAsia="Times New Roman" w:hAnsi="Times New Roman" w:cs="Times New Roman"/>
          <w:sz w:val="24"/>
          <w:szCs w:val="24"/>
        </w:rPr>
        <w:fldChar w:fldCharType="end"/>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71EA20C7"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 xml:space="preserve">Thus, data augmentation strategies such as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{"citationID":"4Ef48wIH","properties":{"formattedCitation":"(Zhou, Khare, and Srivastava 2023; H. Zhang et al. 2023)","plainCitation":"(Zhou, Khare, and Srivastava 2023; H. Zhang et al. 2023)","noteIndex":0},"citationItems":[{"id":206,"uris":["http://zotero.org/users/local/Jl2RFOTG/items/M9EIRB8K"],"itemData":{"id":206,"type":"article-journal","abstract":"Data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461B31">
        <w:rPr>
          <w:rFonts w:ascii="Cambria Math" w:eastAsia="Times New Roman" w:hAnsi="Cambria Math" w:cs="Cambria Math"/>
          <w:sz w:val="24"/>
          <w:szCs w:val="24"/>
        </w:rPr>
        <w:instrText>∈</w:instrText>
      </w:r>
      <w:r w:rsidR="00461B31">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(Zhou, Khare, and Srivastava 2023; H. Zhang et al. 2023)</w:t>
      </w:r>
      <w:r w:rsidR="00461B31">
        <w:rPr>
          <w:rFonts w:ascii="Times New Roman" w:eastAsia="Times New Roman" w:hAnsi="Times New Roman" w:cs="Times New Roman"/>
          <w:sz w:val="24"/>
          <w:szCs w:val="24"/>
        </w:rPr>
        <w:fldChar w:fldCharType="end"/>
      </w:r>
    </w:p>
    <w:p w14:paraId="51448FB5" w14:textId="77777777" w:rsidR="0066415B" w:rsidRDefault="0066415B" w:rsidP="00CB0195">
      <w:pPr>
        <w:spacing w:line="480" w:lineRule="auto"/>
        <w:jc w:val="center"/>
        <w:rPr>
          <w:rFonts w:ascii="Times New Roman" w:eastAsia="Times New Roman" w:hAnsi="Times New Roman" w:cs="Times New Roman"/>
          <w:iCs/>
          <w:sz w:val="24"/>
          <w:szCs w:val="24"/>
        </w:rPr>
      </w:pPr>
    </w:p>
    <w:p w14:paraId="07ACB660" w14:textId="77777777" w:rsidR="0066415B" w:rsidRDefault="0066415B" w:rsidP="00CB0195">
      <w:pPr>
        <w:spacing w:line="480" w:lineRule="auto"/>
        <w:jc w:val="center"/>
        <w:rPr>
          <w:rFonts w:ascii="Times New Roman" w:eastAsia="Times New Roman" w:hAnsi="Times New Roman" w:cs="Times New Roman"/>
          <w:iCs/>
          <w:sz w:val="24"/>
          <w:szCs w:val="24"/>
        </w:rPr>
      </w:pPr>
    </w:p>
    <w:p w14:paraId="6A2ACCC8" w14:textId="4E49FE47"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41" w:name="_Hlk181734772"/>
      <w:r w:rsidRPr="00CB0195">
        <w:rPr>
          <w:rFonts w:ascii="Times New Roman" w:eastAsia="Times New Roman" w:hAnsi="Times New Roman" w:cs="Times New Roman"/>
          <w:iCs/>
          <w:sz w:val="24"/>
          <w:szCs w:val="24"/>
        </w:rPr>
        <w:t>Augmentation Techniques and Their Adaptations in Distributed Settings</w:t>
      </w:r>
      <w:bookmarkEnd w:id="41"/>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108825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{"citationID":"qm7pPQ9o","properties":{"formattedCitation":"(Yang,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7737C49C" w14:textId="783476C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{"citationID":"h51f3Xyn","properties":{"formattedCitation":"(Yang,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5DB5430E" w14:textId="36AB1E9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{"citationID":"BbQT08cF","properties":{"formattedCitation":"(Yang,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6E289212" w14:textId="4EEDB3C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{"citationID":"gLC7sm2C","properties":{"formattedCitation":"(Yang,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4.4 </w:t>
      </w:r>
      <w:bookmarkStart w:id="42" w:name="_Hlk181734824"/>
      <w:r w:rsidRPr="00CB0195">
        <w:rPr>
          <w:rFonts w:ascii="Times New Roman" w:eastAsia="Times New Roman" w:hAnsi="Times New Roman" w:cs="Times New Roman"/>
          <w:iCs/>
          <w:sz w:val="24"/>
          <w:szCs w:val="24"/>
        </w:rPr>
        <w:t>Addressing Heterogeneity and Data Skewness with Augmentation</w:t>
      </w:r>
      <w:bookmarkEnd w:id="42"/>
    </w:p>
    <w:p w14:paraId="6FFE3410" w14:textId="25AF84E5"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{"citationID":"PYauEOGG","properties":{"formattedCitation":"(Dablain et al. 2023)","plainCitation":"(Dablain et al. 2023)","noteIndex":0},"citationItems":[{"id":210,"uris":["http://zotero.org/users/local/Jl2RFOTG/items/Z84Y9NKB"],"itemData":{"id":210,"type":"paper-conference","abstract":"Deep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(Dablain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{"citationID":"ZnD5Mq8u","properties":{"formattedCitation":"(Ding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5B6FE8C5"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Moreover, as federated nodes may have domain-specific characteristics due to variations in sensor devices or patient populations, tailored augmentations can simulate data characteristics of other nodes. This type of domain adaptation allows the model to learn patterns relevant to 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{"citationID":"7ydB5QH7","properties":{"formattedCitation":"(Ding et al. 2024)","plainCitation":"(Ding et al. 2024)","noteIndex":0},"citationItems":[{"id":207,"uris":["http://zotero.org/users/local/Jl2RFOTG/items/D2ASNZT8"],"itemData":{"id":207,"type":"article-journal","abstract":"Currently,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w:instrText>
      </w:r>
      <w:r w:rsidR="00461B31">
        <w:rPr>
          <w:rFonts w:ascii="Times New Roman" w:eastAsia="Times New Roman" w:hAnsi="Times New Roman" w:cs="Times New Roman"/>
          <w:sz w:val="24"/>
          <w:szCs w:val="24"/>
          <w:lang w:val="sv-SE"/>
        </w:rPr>
        <w:instrText>n entropy, to address this problem. The LEGAN model focuses on resolving mode collapse caused by intraclass imbalances. First, LOF is used to detect sparse and dense sample points in intraclass imbalance, and affine transformations (ATs) are performed on sparse sample points to enhance</w:instrText>
      </w:r>
      <w:r w:rsidR="00461B31" w:rsidRPr="00461B31">
        <w:rPr>
          <w:rFonts w:ascii="Times New Roman" w:eastAsia="Times New Roman" w:hAnsi="Times New Roman" w:cs="Times New Roman"/>
          <w:sz w:val="24"/>
          <w:szCs w:val="24"/>
        </w:rPr>
        <w:instrText xml:space="preserv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(Ding et al. 2024)</w:t>
      </w:r>
      <w:r w:rsidR="00461B31">
        <w:rPr>
          <w:rFonts w:ascii="Times New Roman" w:eastAsia="Times New Roman" w:hAnsi="Times New Roman" w:cs="Times New Roman"/>
          <w:sz w:val="24"/>
          <w:szCs w:val="24"/>
        </w:rPr>
        <w:fldChar w:fldCharType="end"/>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handle domain differences between nodes, augmentations can simulate variations seen in other nodes, aiding in domain adaptation. This approach helps the model recognize patterns that are not only relevant locally but also across different data environments. As a result, the </w:t>
      </w:r>
      <w:r>
        <w:rPr>
          <w:rFonts w:ascii="Times New Roman" w:eastAsia="Times New Roman" w:hAnsi="Times New Roman" w:cs="Times New Roman"/>
          <w:sz w:val="24"/>
          <w:szCs w:val="24"/>
        </w:rPr>
        <w:lastRenderedPageBreak/>
        <w:t>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43" w:name="_Hlk181734855"/>
      <w:r w:rsidRPr="00CB0195">
        <w:rPr>
          <w:rFonts w:ascii="Times New Roman" w:eastAsia="Times New Roman" w:hAnsi="Times New Roman" w:cs="Times New Roman"/>
          <w:iCs/>
          <w:sz w:val="24"/>
          <w:szCs w:val="24"/>
        </w:rPr>
        <w:t>Synchronization of Augmentation Parameters Across Nodes</w:t>
      </w:r>
      <w:bookmarkEnd w:id="43"/>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42B35FAF"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For achieving this balance, a hybrid approach is often beneficial. Parameters such as scaling factors, noise levels, and temporal adjustments can be standardized globally through shared guidelines, while allowing minor adjustments at each node to adapt to local data characteristics. 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{"citationID":"DbEWjRKt","properties":{"formattedCitation":"(Hu,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690DF36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Decentralized approaches, like those discussed by Hu et al., advocate for segmented gossip synchronization, which can be employed to maintain efficient, consistent parameter exchanges </w:t>
      </w:r>
      <w:r w:rsidRPr="000474D1">
        <w:rPr>
          <w:rFonts w:ascii="Times New Roman" w:eastAsia="Times New Roman" w:hAnsi="Times New Roman" w:cs="Times New Roman"/>
          <w:sz w:val="24"/>
          <w:szCs w:val="24"/>
        </w:rPr>
        <w:lastRenderedPageBreak/>
        <w:t>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{"citationID":"J81sKACz","properties":{"formattedCitation":"(Hu, Jiang, and Wang 2019; Khan et al. 2023)","plainCitation":"(Hu, Jiang, and Wang 2019; Khan et al. 2023)","noteIndex":0},"citationItems":[{"id":213,"uris":["http://zotero.org/users/local/Jl2RFOTG/items/BTAN67QT"],"itemData":{"id":213,"type":"article","abstract":"The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(Hu, Jiang, and Wang 2019; Khan et al. 2023)</w:t>
      </w:r>
      <w:r w:rsidR="00461B31">
        <w:rPr>
          <w:rFonts w:ascii="Times New Roman" w:eastAsia="Times New Roman" w:hAnsi="Times New Roman" w:cs="Times New Roman"/>
          <w:sz w:val="24"/>
          <w:szCs w:val="24"/>
        </w:rPr>
        <w:fldChar w:fldCharType="end"/>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44" w:name="_Hlk181734896"/>
      <w:r w:rsidRPr="00CB0195">
        <w:rPr>
          <w:rFonts w:ascii="Times New Roman" w:eastAsia="Times New Roman" w:hAnsi="Times New Roman" w:cs="Times New Roman"/>
          <w:iCs/>
          <w:sz w:val="24"/>
          <w:szCs w:val="24"/>
        </w:rPr>
        <w:t>Experimental Evaluation and Results</w:t>
      </w:r>
    </w:p>
    <w:bookmarkEnd w:id="44"/>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635FC78A" w:rsidR="006531A4" w:rsidRPr="006531A4" w:rsidRDefault="00B660E6" w:rsidP="00B660E6">
      <w:pPr>
        <w:pStyle w:val="Caption"/>
        <w:jc w:val="center"/>
        <w:rPr>
          <w:rFonts w:ascii="Times New Roman" w:eastAsia="Times New Roman" w:hAnsi="Times New Roman" w:cs="Times New Roman"/>
          <w:sz w:val="24"/>
          <w:szCs w:val="24"/>
        </w:rPr>
      </w:pPr>
      <w:r>
        <w:t xml:space="preserve">Figure </w:t>
      </w:r>
      <w:r w:rsidR="0066415B">
        <w:t>4.1</w:t>
      </w:r>
      <w:r>
        <w:t xml:space="preserve">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lastRenderedPageBreak/>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w:t>
      </w:r>
      <w:proofErr w:type="spellStart"/>
      <w:r w:rsidRPr="006531A4">
        <w:rPr>
          <w:rFonts w:ascii="Times New Roman" w:eastAsia="Times New Roman" w:hAnsi="Times New Roman" w:cs="Times New Roman"/>
          <w:b/>
          <w:bCs/>
          <w:sz w:val="24"/>
          <w:szCs w:val="24"/>
        </w:rPr>
        <w:t>Flwr</w:t>
      </w:r>
      <w:proofErr w:type="spellEnd"/>
      <w:r w:rsidRPr="006531A4">
        <w:rPr>
          <w:rFonts w:ascii="Times New Roman" w:eastAsia="Times New Roman" w:hAnsi="Times New Roman" w:cs="Times New Roman"/>
          <w:b/>
          <w:bCs/>
          <w:sz w:val="24"/>
          <w:szCs w:val="24"/>
        </w:rPr>
        <w:t>)</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w:t>
      </w:r>
      <w:proofErr w:type="spellStart"/>
      <w:r w:rsidRPr="006531A4">
        <w:rPr>
          <w:rFonts w:ascii="Times New Roman" w:eastAsia="Times New Roman" w:hAnsi="Times New Roman" w:cs="Times New Roman"/>
          <w:sz w:val="24"/>
          <w:szCs w:val="24"/>
        </w:rPr>
        <w:t>FedAvg</w:t>
      </w:r>
      <w:proofErr w:type="spellEnd"/>
      <w:r w:rsidRPr="006531A4">
        <w:rPr>
          <w:rFonts w:ascii="Times New Roman" w:eastAsia="Times New Roman" w:hAnsi="Times New Roman" w:cs="Times New Roman"/>
          <w:sz w:val="24"/>
          <w:szCs w:val="24"/>
        </w:rPr>
        <w:t>. The multilabel classification 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45" w:name="_Hlk181734929"/>
      <w:r>
        <w:rPr>
          <w:rFonts w:ascii="Times New Roman" w:eastAsia="Times New Roman" w:hAnsi="Times New Roman" w:cs="Times New Roman"/>
          <w:b/>
          <w:sz w:val="24"/>
          <w:szCs w:val="24"/>
        </w:rPr>
        <w:t>No Augmentation Distributed Approach Results</w:t>
      </w:r>
      <w:bookmarkEnd w:id="45"/>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experimental setup, a distributed learning approach was implemented without any data augmentation at each node. The model’s performance metrics—loss, accuracy, AUC, recall, and precision—were tracked over five rounds of training, comparing the distributed approach to a </w:t>
      </w:r>
      <w:r>
        <w:rPr>
          <w:rFonts w:ascii="Times New Roman" w:eastAsia="Times New Roman" w:hAnsi="Times New Roman" w:cs="Times New Roman"/>
          <w:sz w:val="24"/>
          <w:szCs w:val="24"/>
        </w:rPr>
        <w:lastRenderedPageBreak/>
        <w:t>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7A7D98F8"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w:t>
      </w:r>
      <w:r w:rsidR="00086D8E">
        <w:rPr>
          <w:rFonts w:ascii="Times New Roman" w:eastAsia="Times New Roman" w:hAnsi="Times New Roman" w:cs="Times New Roman"/>
          <w:iCs/>
          <w:sz w:val="24"/>
          <w:szCs w:val="24"/>
        </w:rPr>
        <w:t>4.1</w:t>
      </w:r>
      <w:r>
        <w:rPr>
          <w:rFonts w:ascii="Times New Roman" w:eastAsia="Times New Roman" w:hAnsi="Times New Roman" w:cs="Times New Roman"/>
          <w:iCs/>
          <w:sz w:val="24"/>
          <w:szCs w:val="24"/>
        </w:rPr>
        <w:t xml:space="preserve">: Distributed Metrics for No </w:t>
      </w:r>
      <w:proofErr w:type="gramStart"/>
      <w:r>
        <w:rPr>
          <w:rFonts w:ascii="Times New Roman" w:eastAsia="Times New Roman" w:hAnsi="Times New Roman" w:cs="Times New Roman"/>
          <w:iCs/>
          <w:sz w:val="24"/>
          <w:szCs w:val="24"/>
        </w:rPr>
        <w:t>Augmentation(</w:t>
      </w:r>
      <w:proofErr w:type="gramEnd"/>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Accuracy shows a steady improvement over rounds, beginning at 0.7600 in round 1 and reaching 0.7785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round 5. This gradual increase indicates that the model 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Interestingly, the metrics in the centralized approach closely mirror those in the distributed setup, showing similar accuracy, loss, recall, and precision values across rounds. This similarity 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1214D33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{"citationID":"Sz8bQ6bi","properties":{"formattedCitation":"(Hao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the local data of each node but struggles to generalize to new, unseen cases. Without augmentation, each node’s reliance solely on its localized data often means that the model has </w:t>
      </w:r>
      <w:r>
        <w:rPr>
          <w:rFonts w:ascii="Times New Roman" w:eastAsia="Times New Roman" w:hAnsi="Times New Roman" w:cs="Times New Roman"/>
          <w:sz w:val="24"/>
          <w:szCs w:val="24"/>
        </w:rPr>
        <w:lastRenderedPageBreak/>
        <w:t>limited exposure to diverse patterns, reducing its robustness in real-world applications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{"citationID":"qp4rtPE9","properties":{"formattedCitation":"(Hao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7CF5FA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generative adversarial networks (GANs) tailored for federated environments, such as the proposed </w:t>
      </w:r>
      <w:proofErr w:type="spellStart"/>
      <w:r>
        <w:rPr>
          <w:rFonts w:ascii="Times New Roman" w:eastAsia="Times New Roman" w:hAnsi="Times New Roman" w:cs="Times New Roman"/>
          <w:sz w:val="24"/>
          <w:szCs w:val="24"/>
        </w:rPr>
        <w:t>FeCGAN</w:t>
      </w:r>
      <w:proofErr w:type="spellEnd"/>
      <w:r w:rsidR="00DB1D90">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{"citationID":"vDwLcWjx","properties":{"formattedCitation":"(Xiao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6B64BEE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Imbalance: Healthcare datasets frequently exhibit class imbalance, with certain conditions being rare. Without augmentation, the model may lack sufficient representation of these rare </w:t>
      </w:r>
      <w:r>
        <w:rPr>
          <w:rFonts w:ascii="Times New Roman" w:eastAsia="Times New Roman" w:hAnsi="Times New Roman" w:cs="Times New Roman"/>
          <w:sz w:val="24"/>
          <w:szCs w:val="24"/>
        </w:rPr>
        <w:lastRenderedPageBreak/>
        <w:t>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{"citationID":"5LYUFooW","properties":{"formattedCitation":"(Owusu-Adjei et al. 2023)","plainCitation":"(Owusu-Adjei et al. 2023)","noteIndex":0},"citationItems":[{"id":224,"uris":["http://zotero.org/users/local/Jl2RFOTG/items/6ABJHYG2"],"itemData":{"id":224,"type":"article-journal","abstract":"Focus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(Owusu-Adjei et al. 2023)</w:t>
      </w:r>
      <w:r w:rsidR="00461B31">
        <w:rPr>
          <w:rFonts w:ascii="Times New Roman" w:eastAsia="Times New Roman" w:hAnsi="Times New Roman" w:cs="Times New Roman"/>
          <w:sz w:val="24"/>
          <w:szCs w:val="24"/>
        </w:rPr>
        <w:fldChar w:fldCharType="end"/>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1CAB920B"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{"citationID":"B2IQi1DV","properties":{"formattedCitation":"(Yang, Yu, and Sano 2022)","plainCitation":"(Yang, Yu, and Sano 2022)","noteIndex":0},"citationItems":[{"id":109,"uris":["http://zotero.org/users/local/Jl2RFOTG/items/M3P9YIWI"],"itemData":{"id":109,"type":"article","abstract":"Deep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(Yang, Yu, and Sano 2022)</w:t>
      </w:r>
      <w:r w:rsidR="00461B31">
        <w:rPr>
          <w:rFonts w:ascii="Times New Roman" w:eastAsia="Times New Roman" w:hAnsi="Times New Roman" w:cs="Times New Roman"/>
          <w:sz w:val="24"/>
          <w:szCs w:val="24"/>
        </w:rPr>
        <w:fldChar w:fldCharType="end"/>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Experimentation has shown that specific augmentation techniques contribute to improved generalization in the federated model. For instance, augmentations aimed at balancing rare classes have proven effective in enhancing detection rates for underrepresented conditions. </w:t>
      </w:r>
      <w:r>
        <w:rPr>
          <w:rFonts w:ascii="Times New Roman" w:eastAsia="Times New Roman" w:hAnsi="Times New Roman" w:cs="Times New Roman"/>
          <w:sz w:val="24"/>
          <w:szCs w:val="24"/>
        </w:rPr>
        <w:lastRenderedPageBreak/>
        <w:t>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46" w:name="_Hlk181734966"/>
      <w:r>
        <w:rPr>
          <w:rFonts w:ascii="Times New Roman" w:eastAsia="Times New Roman" w:hAnsi="Times New Roman" w:cs="Times New Roman"/>
          <w:b/>
          <w:sz w:val="24"/>
          <w:szCs w:val="24"/>
        </w:rPr>
        <w:t>Magnitude Warp Distributed Approach Results</w:t>
      </w:r>
      <w:bookmarkEnd w:id="46"/>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3928D466"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w:t>
      </w:r>
      <w:r w:rsidR="00086D8E">
        <w:rPr>
          <w:rFonts w:ascii="Times New Roman" w:eastAsia="Times New Roman" w:hAnsi="Times New Roman" w:cs="Times New Roman"/>
          <w:iCs/>
          <w:sz w:val="24"/>
          <w:szCs w:val="24"/>
        </w:rPr>
        <w:t>.2</w:t>
      </w:r>
      <w:r>
        <w:rPr>
          <w:rFonts w:ascii="Times New Roman" w:eastAsia="Times New Roman" w:hAnsi="Times New Roman" w:cs="Times New Roman"/>
          <w:iCs/>
          <w:sz w:val="24"/>
          <w:szCs w:val="24"/>
        </w:rPr>
        <w:t>: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lastRenderedPageBreak/>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Accuracy: With magnitude warping, the distributed model’s accuracy begins at 0.7534 in round 1 and improves to 0.7701 by round 5. This upward trend indicates that 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Improved Robustness to Data Heterogeneity: By simulating changes in signal strength, magnitude warping makes the model more resilient to differences across nodes. This </w:t>
      </w:r>
      <w:r>
        <w:rPr>
          <w:rFonts w:ascii="Times New Roman" w:eastAsia="Times New Roman" w:hAnsi="Times New Roman" w:cs="Times New Roman"/>
          <w:sz w:val="24"/>
          <w:szCs w:val="24"/>
        </w:rPr>
        <w:lastRenderedPageBreak/>
        <w:t>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Support for Class Balance: Magnitude warping indirectly addresses class imbalance by amplifying features that might otherwise be underrepresented in the data. This allows the model 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Computational Overhead: Magnitude warping can be computationally intensive, especially in nodes with limited processing power. This additional processing could increase the time required for local training, impacting the overall efficiency of the </w:t>
      </w:r>
      <w:proofErr w:type="gramStart"/>
      <w:r>
        <w:rPr>
          <w:rFonts w:ascii="Times New Roman" w:eastAsia="Times New Roman" w:hAnsi="Times New Roman" w:cs="Times New Roman"/>
          <w:sz w:val="24"/>
          <w:szCs w:val="24"/>
        </w:rPr>
        <w:t>distributed</w:t>
      </w:r>
      <w:proofErr w:type="gramEnd"/>
      <w:r>
        <w:rPr>
          <w:rFonts w:ascii="Times New Roman" w:eastAsia="Times New Roman" w:hAnsi="Times New Roman" w:cs="Times New Roman"/>
          <w:sz w:val="24"/>
          <w:szCs w:val="24"/>
        </w:rPr>
        <w:t xml:space="preserve">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Risk of Overgeneralization: While magnitude warping helps the model generalize across different nodes, excessive warping could lead to overgeneralization, where the model becomes less sensitive to subtle features critical for distinguishing similar conditions. Careful calibration 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47" w:name="_Hlk181735034"/>
      <w:r w:rsidRPr="00693BDE">
        <w:rPr>
          <w:rFonts w:ascii="Times New Roman" w:eastAsia="Times New Roman" w:hAnsi="Times New Roman" w:cs="Times New Roman"/>
          <w:iCs/>
          <w:sz w:val="24"/>
          <w:szCs w:val="24"/>
        </w:rPr>
        <w:t>Challenges and Limitations</w:t>
      </w:r>
      <w:bookmarkEnd w:id="47"/>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augmentation techniques are beneficial in distributed learning, they also introduce challenges, especially in terms of computation and communication overhead. Complex </w:t>
      </w:r>
      <w:r>
        <w:rPr>
          <w:rFonts w:ascii="Times New Roman" w:eastAsia="Times New Roman" w:hAnsi="Times New Roman" w:cs="Times New Roman"/>
          <w:sz w:val="24"/>
          <w:szCs w:val="24"/>
        </w:rPr>
        <w:lastRenderedPageBreak/>
        <w:t>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48" w:name="_Hlk181735061"/>
      <w:r w:rsidRPr="00693BDE">
        <w:rPr>
          <w:rFonts w:ascii="Times New Roman" w:eastAsia="Times New Roman" w:hAnsi="Times New Roman" w:cs="Times New Roman"/>
          <w:iCs/>
          <w:sz w:val="24"/>
          <w:szCs w:val="24"/>
        </w:rPr>
        <w:t>Future Directions</w:t>
      </w:r>
      <w:bookmarkEnd w:id="48"/>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49" w:name="_Hlk181735107"/>
      <w:r>
        <w:rPr>
          <w:rFonts w:ascii="Times New Roman" w:eastAsia="Times New Roman" w:hAnsi="Times New Roman" w:cs="Times New Roman"/>
          <w:b/>
          <w:sz w:val="24"/>
          <w:szCs w:val="24"/>
        </w:rPr>
        <w:t>Adaptive Augmentation</w:t>
      </w:r>
      <w:bookmarkEnd w:id="49"/>
    </w:p>
    <w:p w14:paraId="698263AB" w14:textId="7EC39FC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Adaptive augmentation techniques that can dynamically adjust parameters based on individual node characteristics offer a promising pathway to improve model consistency. Unlike traditional augmentation techniques with static parameters, adaptive approaches enable the model to fine-</w:t>
      </w:r>
      <w:r>
        <w:rPr>
          <w:rFonts w:ascii="Times New Roman" w:eastAsia="Times New Roman" w:hAnsi="Times New Roman" w:cs="Times New Roman"/>
          <w:sz w:val="24"/>
          <w:szCs w:val="24"/>
        </w:rPr>
        <w:lastRenderedPageBreak/>
        <w:t xml:space="preserve">tune augmentation parameters according to the local data characteristics of each node. For instance,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introduces the use of a central generator to synthesize data based on the specific needs of each participating node, considering both the scarcity and distribution variance of data</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{"citationID":"GRzBF1l4","properties":{"formattedCitation":"(Xiao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Such methods are particularly useful in heterogeneous environments where data distribution can significantly vary across nodes, as seen in healthcare applications where patient demographics and equipment types differ between institutions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{"citationID":"v585GdCl","properties":{"formattedCitation":"(Hao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50" w:name="_Hlk181735117"/>
      <w:r>
        <w:rPr>
          <w:rFonts w:ascii="Times New Roman" w:eastAsia="Times New Roman" w:hAnsi="Times New Roman" w:cs="Times New Roman"/>
          <w:b/>
          <w:sz w:val="24"/>
          <w:szCs w:val="24"/>
        </w:rPr>
        <w:t>Explainability Tools</w:t>
      </w:r>
      <w:bookmarkEnd w:id="50"/>
    </w:p>
    <w:p w14:paraId="5F3EA0A3" w14:textId="198C276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{"citationID":"L9kaIjGb","properties":{"formattedCitation":"(Hao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51" w:name="_Hlk181735243"/>
      <w:r>
        <w:rPr>
          <w:rFonts w:ascii="Times New Roman" w:eastAsia="Times New Roman" w:hAnsi="Times New Roman" w:cs="Times New Roman"/>
          <w:b/>
          <w:sz w:val="24"/>
          <w:szCs w:val="24"/>
        </w:rPr>
        <w:t>Dynamic Augmentation Based on Real-Time Feedback</w:t>
      </w:r>
      <w:bookmarkEnd w:id="51"/>
    </w:p>
    <w:p w14:paraId="416EBEDF" w14:textId="3EC8BDC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w:t>
      </w:r>
      <w:r>
        <w:rPr>
          <w:rFonts w:ascii="Times New Roman" w:eastAsia="Times New Roman" w:hAnsi="Times New Roman" w:cs="Times New Roman"/>
          <w:sz w:val="24"/>
          <w:szCs w:val="24"/>
        </w:rPr>
        <w:lastRenderedPageBreak/>
        <w:t xml:space="preserve">example,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uses a feedback mechanism through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Implementing real-time adjustments in data augmentation can be particularly beneficial in fields with fluctuating data distributions, such as healthcare, where seasonal trends or demographic shifts may impact data characteristics.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{"citationID":"hB2MuApy","properties":{"formattedCitation":"(Xiao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52" w:name="_Hlk181735274"/>
      <w:r w:rsidRPr="00693BDE">
        <w:rPr>
          <w:rFonts w:ascii="Times New Roman" w:eastAsia="Times New Roman" w:hAnsi="Times New Roman" w:cs="Times New Roman"/>
          <w:iCs/>
          <w:sz w:val="24"/>
          <w:szCs w:val="24"/>
        </w:rPr>
        <w:t>Related Works</w:t>
      </w:r>
      <w:bookmarkEnd w:id="52"/>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4671AB7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{"citationID":"eoGtKM32","properties":{"formattedCitation":"(Hao et al. 2021)","plainCitation":"(Hao et al. 2021)","noteIndex":0},"citationItems":[{"id":137,"uris":["http://zotero.org/users/local/Jl2RFOTG/items/9ISVN7FQ"],"itemData":{"id":137,"type":"paper-conference","abstract":"Federated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(Hao et al. 2021)</w:t>
      </w:r>
      <w:r w:rsidR="00461B31">
        <w:rPr>
          <w:rFonts w:ascii="Times New Roman" w:eastAsia="Times New Roman" w:hAnsi="Times New Roman" w:cs="Times New Roman"/>
          <w:sz w:val="24"/>
          <w:szCs w:val="24"/>
        </w:rPr>
        <w:fldChar w:fldCharType="end"/>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17F556F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{"citationID":"afjjX1Q5","properties":{"formattedCitation":"(Aminifar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w:t>
      </w:r>
      <w:proofErr w:type="spellStart"/>
      <w:r>
        <w:rPr>
          <w:rFonts w:ascii="Times New Roman" w:eastAsia="Times New Roman" w:hAnsi="Times New Roman" w:cs="Times New Roman"/>
          <w:sz w:val="24"/>
          <w:szCs w:val="24"/>
        </w:rPr>
        <w:t>ActiGraph</w:t>
      </w:r>
      <w:proofErr w:type="spellEnd"/>
      <w:r>
        <w:rPr>
          <w:rFonts w:ascii="Times New Roman" w:eastAsia="Times New Roman" w:hAnsi="Times New Roman" w:cs="Times New Roman"/>
          <w:sz w:val="24"/>
          <w:szCs w:val="24"/>
        </w:rPr>
        <w:t xml:space="preserve">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{"citationID":"Rtm7wJwf","properties":{"formattedCitation":"(Aminifar et al. 2021)","plainCitation":"(Aminifar et al. 2021)","noteIndex":0},"citationItems":[{"id":130,"uris":["http://zotero.org/users/local/Jl2RFOTG/items/3EMA39WL"],"itemData":{"id":130,"type":"paper-conference","abstract":"Wearable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(Aminifar et al. 2021)</w:t>
      </w:r>
      <w:r w:rsidR="00461B31">
        <w:rPr>
          <w:rFonts w:ascii="Times New Roman" w:eastAsia="Times New Roman" w:hAnsi="Times New Roman" w:cs="Times New Roman"/>
          <w:sz w:val="24"/>
          <w:szCs w:val="24"/>
        </w:rPr>
        <w:fldChar w:fldCharType="end"/>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74C730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{"citationID":"NCm2pJLY","properties":{"formattedCitation":"(Xiao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which incorporates </w:t>
      </w:r>
      <w:proofErr w:type="spellStart"/>
      <w:r>
        <w:rPr>
          <w:rFonts w:ascii="Times New Roman" w:eastAsia="Times New Roman" w:hAnsi="Times New Roman" w:cs="Times New Roman"/>
          <w:sz w:val="24"/>
          <w:szCs w:val="24"/>
        </w:rPr>
        <w:t>Kullback-Leibler</w:t>
      </w:r>
      <w:proofErr w:type="spellEnd"/>
      <w:r>
        <w:rPr>
          <w:rFonts w:ascii="Times New Roman" w:eastAsia="Times New Roman" w:hAnsi="Times New Roman" w:cs="Times New Roman"/>
          <w:sz w:val="24"/>
          <w:szCs w:val="24"/>
        </w:rPr>
        <w:t xml:space="preserve"> divergence to measure local data distribution differences, this study illustrates how advanced augmentation techniques, such as GANs, can improve the performance and adaptability of federated models in heterogeneous data environments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{"citationID":"BKayGbHz","properties":{"formattedCitation":"(Xiao et al. 2024)","plainCitation":"(Xiao et al. 2024)","noteIndex":0},"citationItems":[{"id":133,"uris":["http://zotero.org/users/local/Jl2RFOTG/items/IEQ2B4UG"],"itemData":{"id":133,"type":"article-journal","abstract":"Vertical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(Xiao et al. 2024)</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studies collectively highlight the transformative role of augmentation in enhancing distributed learning models' robustness and generalizability. Each approach—whether zero-shot augmentation, wearable device augmentation, or GAN-based augmentation—contributes to </w:t>
      </w:r>
      <w:r>
        <w:rPr>
          <w:rFonts w:ascii="Times New Roman" w:eastAsia="Times New Roman" w:hAnsi="Times New Roman" w:cs="Times New Roman"/>
          <w:sz w:val="24"/>
          <w:szCs w:val="24"/>
        </w:rPr>
        <w:lastRenderedPageBreak/>
        <w:t>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51FA9CE4" w14:textId="77777777" w:rsidR="00086D8E" w:rsidRDefault="00086D8E" w:rsidP="00693BDE">
      <w:pPr>
        <w:spacing w:line="480" w:lineRule="auto"/>
        <w:jc w:val="center"/>
        <w:rPr>
          <w:rFonts w:ascii="Times New Roman" w:eastAsia="Times New Roman" w:hAnsi="Times New Roman" w:cs="Times New Roman"/>
          <w:b/>
          <w:sz w:val="24"/>
          <w:szCs w:val="24"/>
        </w:rPr>
      </w:pPr>
    </w:p>
    <w:p w14:paraId="3CA6A316" w14:textId="77777777" w:rsidR="00086D8E" w:rsidRDefault="00086D8E" w:rsidP="00693BDE">
      <w:pPr>
        <w:spacing w:line="480" w:lineRule="auto"/>
        <w:jc w:val="center"/>
        <w:rPr>
          <w:rFonts w:ascii="Times New Roman" w:eastAsia="Times New Roman" w:hAnsi="Times New Roman" w:cs="Times New Roman"/>
          <w:b/>
          <w:sz w:val="24"/>
          <w:szCs w:val="24"/>
        </w:rPr>
      </w:pPr>
    </w:p>
    <w:p w14:paraId="181124EA" w14:textId="77777777" w:rsidR="00086D8E" w:rsidRDefault="00086D8E" w:rsidP="00693BDE">
      <w:pPr>
        <w:spacing w:line="480" w:lineRule="auto"/>
        <w:jc w:val="center"/>
        <w:rPr>
          <w:rFonts w:ascii="Times New Roman" w:eastAsia="Times New Roman" w:hAnsi="Times New Roman" w:cs="Times New Roman"/>
          <w:b/>
          <w:sz w:val="24"/>
          <w:szCs w:val="24"/>
        </w:rPr>
      </w:pPr>
    </w:p>
    <w:p w14:paraId="26BC3E3E" w14:textId="5FCB5F3A"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53" w:name="_Hlk181735392"/>
      <w:r w:rsidRPr="00693BDE">
        <w:rPr>
          <w:rFonts w:ascii="Times New Roman" w:eastAsia="Times New Roman" w:hAnsi="Times New Roman" w:cs="Times New Roman"/>
          <w:iCs/>
          <w:sz w:val="24"/>
          <w:szCs w:val="24"/>
        </w:rPr>
        <w:t>Introduction to Embedding Space Challenges</w:t>
      </w:r>
      <w:bookmarkEnd w:id="53"/>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54" w:name="_Hlk181735451"/>
      <w:r w:rsidRPr="00E46824">
        <w:rPr>
          <w:rFonts w:ascii="Times New Roman" w:eastAsia="Times New Roman" w:hAnsi="Times New Roman" w:cs="Times New Roman"/>
          <w:iCs/>
          <w:sz w:val="24"/>
          <w:szCs w:val="24"/>
        </w:rPr>
        <w:t>Challenges of Imbalanced Data in Embedding Spaces</w:t>
      </w:r>
      <w:bookmarkEnd w:id="54"/>
    </w:p>
    <w:p w14:paraId="163384E2" w14:textId="740CC23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{"citationID":"GtQw8veY","properties":{"formattedCitation":"(Liu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5.3 </w:t>
      </w:r>
      <w:bookmarkStart w:id="55" w:name="_Hlk181735477"/>
      <w:r w:rsidRPr="00E46824">
        <w:rPr>
          <w:rFonts w:ascii="Times New Roman" w:eastAsia="Times New Roman" w:hAnsi="Times New Roman" w:cs="Times New Roman"/>
          <w:iCs/>
          <w:sz w:val="24"/>
          <w:szCs w:val="24"/>
        </w:rPr>
        <w:t>Techniques for Embedding Space Augmentation</w:t>
      </w:r>
      <w:bookmarkEnd w:id="55"/>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address the limitations imposed by imbalanced data, researchers have developed several embedding augmentation techniques. These methods enrich the feature space by introducing </w:t>
      </w:r>
      <w:r>
        <w:rPr>
          <w:rFonts w:ascii="Times New Roman" w:eastAsia="Times New Roman" w:hAnsi="Times New Roman" w:cs="Times New Roman"/>
          <w:sz w:val="24"/>
          <w:szCs w:val="24"/>
        </w:rPr>
        <w:lastRenderedPageBreak/>
        <w:t>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56" w:name="_Hlk181735514"/>
      <w:r w:rsidRPr="00BF79DB">
        <w:rPr>
          <w:rFonts w:ascii="Times New Roman" w:eastAsia="Times New Roman" w:hAnsi="Times New Roman" w:cs="Times New Roman"/>
          <w:b/>
          <w:bCs/>
          <w:iCs/>
          <w:sz w:val="24"/>
          <w:szCs w:val="24"/>
        </w:rPr>
        <w:t>Label Embedding and Feature Augmentation (LEFA)</w:t>
      </w:r>
      <w:bookmarkEnd w:id="56"/>
    </w:p>
    <w:p w14:paraId="56B657C5" w14:textId="6AFDC84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461B31">
        <w:fldChar w:fldCharType="begin"/>
      </w:r>
      <w:r w:rsidR="00461B31" w:rsidRPr="00461B31">
        <w:instrText xml:space="preserve"> ADDIN ZOTERO_ITEM CSL_CITATION {"citationID":"ZJPlH8Lh","properties":{"formattedCitation":"(Wang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fldChar w:fldCharType="separate"/>
      </w:r>
      <w:r w:rsidR="00461B31" w:rsidRPr="00461B31">
        <w:t>(Wang et al. 2020)</w:t>
      </w:r>
      <w:r w:rsidR="00461B31">
        <w:fldChar w:fldCharType="end"/>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7EC57A3F" w14:textId="77777777" w:rsidR="00086D8E" w:rsidRDefault="00086D8E" w:rsidP="00E46824">
      <w:pPr>
        <w:spacing w:line="480" w:lineRule="auto"/>
        <w:rPr>
          <w:rFonts w:ascii="Times New Roman" w:eastAsia="Times New Roman" w:hAnsi="Times New Roman" w:cs="Times New Roman"/>
          <w:b/>
          <w:sz w:val="24"/>
          <w:szCs w:val="24"/>
        </w:rPr>
      </w:pPr>
    </w:p>
    <w:p w14:paraId="3C06B1C6" w14:textId="64C1ED9D"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5.3.2 </w:t>
      </w:r>
      <w:bookmarkStart w:id="57" w:name="_Hlk181735567"/>
      <w:r>
        <w:rPr>
          <w:rFonts w:ascii="Times New Roman" w:eastAsia="Times New Roman" w:hAnsi="Times New Roman" w:cs="Times New Roman"/>
          <w:b/>
          <w:sz w:val="24"/>
          <w:szCs w:val="24"/>
        </w:rPr>
        <w:t>Feature Clouds for Tail Classes</w:t>
      </w:r>
      <w:bookmarkEnd w:id="57"/>
    </w:p>
    <w:p w14:paraId="67DEDBD5" w14:textId="30A7897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{"citationID":"mYimiU6N","properties":{"formattedCitation":"(Wang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58" w:name="_Hlk181735588"/>
      <w:r>
        <w:rPr>
          <w:rFonts w:ascii="Times New Roman" w:eastAsia="Times New Roman" w:hAnsi="Times New Roman" w:cs="Times New Roman"/>
          <w:b/>
          <w:sz w:val="24"/>
          <w:szCs w:val="24"/>
        </w:rPr>
        <w:t>Random Walk-Based Erasing</w:t>
      </w:r>
      <w:bookmarkEnd w:id="58"/>
    </w:p>
    <w:p w14:paraId="7FCE4E12" w14:textId="12869C72" w:rsidR="00F55F45" w:rsidRDefault="00461B3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sidRPr="00461B31">
        <w:rPr>
          <w:rFonts w:ascii="Times New Roman" w:eastAsia="Times New Roman" w:hAnsi="Times New Roman" w:cs="Times New Roman"/>
          <w:sz w:val="24"/>
          <w:szCs w:val="24"/>
        </w:rPr>
        <w:instrText xml:space="preserve"> ADDIN ZOTERO_ITEM CSL_CITATION {"citationID":"l35BbWu8","properties":{"formattedCitation":"(C.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461B31">
        <w:rPr>
          <w:rFonts w:ascii="Times New Roman" w:hAnsi="Times New Roman" w:cs="Times New Roman"/>
          <w:sz w:val="24"/>
        </w:rPr>
        <w:t>(C. Zhang et al. 2023)</w:t>
      </w:r>
      <w:r>
        <w:rPr>
          <w:rFonts w:ascii="Times New Roman" w:eastAsia="Times New Roman" w:hAnsi="Times New Roman" w:cs="Times New Roman"/>
          <w:sz w:val="24"/>
          <w:szCs w:val="24"/>
        </w:rPr>
        <w:fldChar w:fldCharType="end"/>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w:t>
      </w:r>
      <w:r w:rsidR="00DB1D90">
        <w:rPr>
          <w:rFonts w:ascii="Times New Roman" w:eastAsia="Times New Roman" w:hAnsi="Times New Roman" w:cs="Times New Roman"/>
          <w:sz w:val="24"/>
          <w:szCs w:val="24"/>
        </w:rPr>
        <w:lastRenderedPageBreak/>
        <w:t>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5.3.4 </w:t>
      </w:r>
      <w:bookmarkStart w:id="59" w:name="_Hlk181735622"/>
      <w:r>
        <w:rPr>
          <w:rFonts w:ascii="Times New Roman" w:eastAsia="Times New Roman" w:hAnsi="Times New Roman" w:cs="Times New Roman"/>
          <w:b/>
          <w:sz w:val="24"/>
          <w:szCs w:val="24"/>
        </w:rPr>
        <w:t>Dynamic Feature Expansion</w:t>
      </w:r>
      <w:bookmarkEnd w:id="59"/>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60" w:name="_Hlk181735679"/>
      <w:r w:rsidRPr="00E46824">
        <w:rPr>
          <w:rFonts w:ascii="Times New Roman" w:eastAsia="Times New Roman" w:hAnsi="Times New Roman" w:cs="Times New Roman"/>
          <w:iCs/>
          <w:sz w:val="24"/>
          <w:szCs w:val="24"/>
        </w:rPr>
        <w:t>Embedding Augmentation in Distributed Learning</w:t>
      </w:r>
      <w:bookmarkEnd w:id="60"/>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w:t>
      </w:r>
      <w:r>
        <w:rPr>
          <w:rFonts w:ascii="Times New Roman" w:eastAsia="Times New Roman" w:hAnsi="Times New Roman" w:cs="Times New Roman"/>
          <w:sz w:val="24"/>
          <w:szCs w:val="24"/>
        </w:rPr>
        <w:lastRenderedPageBreak/>
        <w:t>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61" w:name="_Hlk181735737"/>
      <w:r>
        <w:rPr>
          <w:rFonts w:ascii="Times New Roman" w:eastAsia="Times New Roman" w:hAnsi="Times New Roman" w:cs="Times New Roman"/>
          <w:b/>
          <w:sz w:val="24"/>
          <w:szCs w:val="24"/>
        </w:rPr>
        <w:t>Addressing Node-Specific Variability</w:t>
      </w:r>
      <w:bookmarkEnd w:id="61"/>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5.4.2 </w:t>
      </w:r>
      <w:bookmarkStart w:id="62" w:name="_Hlk181735762"/>
      <w:r>
        <w:rPr>
          <w:rFonts w:ascii="Times New Roman" w:eastAsia="Times New Roman" w:hAnsi="Times New Roman" w:cs="Times New Roman"/>
          <w:b/>
          <w:sz w:val="24"/>
          <w:szCs w:val="24"/>
        </w:rPr>
        <w:t>Enhancing Global Consistency</w:t>
      </w:r>
      <w:bookmarkEnd w:id="62"/>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63" w:name="_Hlk181735790"/>
      <w:r>
        <w:rPr>
          <w:rFonts w:ascii="Times New Roman" w:eastAsia="Times New Roman" w:hAnsi="Times New Roman" w:cs="Times New Roman"/>
          <w:b/>
          <w:sz w:val="24"/>
          <w:szCs w:val="24"/>
        </w:rPr>
        <w:t>Reducing Communication Overhead</w:t>
      </w:r>
      <w:bookmarkEnd w:id="63"/>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t xml:space="preserve">5.5 </w:t>
      </w:r>
      <w:bookmarkStart w:id="64" w:name="_Hlk181735840"/>
      <w:r w:rsidRPr="005C1226">
        <w:rPr>
          <w:rFonts w:ascii="Times New Roman" w:eastAsia="Times New Roman" w:hAnsi="Times New Roman" w:cs="Times New Roman"/>
          <w:iCs/>
          <w:sz w:val="24"/>
          <w:szCs w:val="24"/>
        </w:rPr>
        <w:t>Modified Random Walk-Based Embedding (RWE) Augmentation</w:t>
      </w:r>
      <w:bookmarkEnd w:id="64"/>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5.5.1 </w:t>
      </w:r>
      <w:bookmarkStart w:id="65" w:name="_Hlk181735888"/>
      <w:r>
        <w:rPr>
          <w:rFonts w:ascii="Times New Roman" w:eastAsia="Times New Roman" w:hAnsi="Times New Roman" w:cs="Times New Roman"/>
          <w:b/>
          <w:sz w:val="24"/>
          <w:szCs w:val="24"/>
        </w:rPr>
        <w:t>Results and Observations</w:t>
      </w:r>
      <w:bookmarkEnd w:id="65"/>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4F036D2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086D8E">
        <w:rPr>
          <w:rFonts w:ascii="Times New Roman" w:eastAsia="Times New Roman" w:hAnsi="Times New Roman" w:cs="Times New Roman"/>
          <w:sz w:val="24"/>
          <w:szCs w:val="24"/>
        </w:rPr>
        <w:t>5.1</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w:t>
      </w:r>
      <w:r w:rsidRPr="006A0411">
        <w:rPr>
          <w:rFonts w:ascii="Times New Roman" w:eastAsia="Times New Roman" w:hAnsi="Times New Roman" w:cs="Times New Roman"/>
          <w:sz w:val="24"/>
          <w:szCs w:val="24"/>
        </w:rPr>
        <w:lastRenderedPageBreak/>
        <w:t>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5.5.2 </w:t>
      </w:r>
      <w:bookmarkStart w:id="66" w:name="_Hlk181735962"/>
      <w:r>
        <w:rPr>
          <w:rFonts w:ascii="Times New Roman" w:eastAsia="Times New Roman" w:hAnsi="Times New Roman" w:cs="Times New Roman"/>
          <w:b/>
          <w:sz w:val="24"/>
          <w:szCs w:val="24"/>
        </w:rPr>
        <w:t>Advantages of Data Addition over Data Erasure in RWE</w:t>
      </w:r>
      <w:bookmarkEnd w:id="66"/>
    </w:p>
    <w:p w14:paraId="564A86A0" w14:textId="034284F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{"citationID":"nxw0wupI","properties":{"formattedCitation":"(C. Zhang et al. 2023)","plainCitation":"(C. Zhang et al. 2023)","noteIndex":0},"citationItems":[{"id":103,"uris":["http://zotero.org/users/local/Jl2RFOTG/items/3KDYLKPB"],"itemData":{"id":103,"type":"article-journal","abstract":"Random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(C. Zhang et al. 2023)</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Increased Robustness to Heterogeneous Data: In distributed learning environments, nodes often have heterogeneous data due to differences in demographics, equipment, or data collection protocols. The modified RWE’s data addition approach strengthens the model’s ability to 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67" w:name="_Hlk181736013"/>
      <w:r>
        <w:rPr>
          <w:rFonts w:ascii="Times New Roman" w:eastAsia="Times New Roman" w:hAnsi="Times New Roman" w:cs="Times New Roman"/>
          <w:b/>
          <w:sz w:val="24"/>
          <w:szCs w:val="24"/>
        </w:rPr>
        <w:t>Practical Implications for Distributed Learning</w:t>
      </w:r>
      <w:bookmarkEnd w:id="67"/>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Privacy: In federated learning, data privacy is a top concern, as raw data remains localized at each node. By generating synthetic data locally, each node can enhance its feature representation without compromising data privacy or needing external augmentation resources. </w:t>
      </w:r>
      <w:r>
        <w:rPr>
          <w:rFonts w:ascii="Times New Roman" w:eastAsia="Times New Roman" w:hAnsi="Times New Roman" w:cs="Times New Roman"/>
          <w:sz w:val="24"/>
          <w:szCs w:val="24"/>
        </w:rPr>
        <w:lastRenderedPageBreak/>
        <w:t>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68"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68"/>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69" w:name="_Hlk181736211"/>
      <w:r>
        <w:rPr>
          <w:rFonts w:ascii="Times New Roman" w:eastAsia="Times New Roman" w:hAnsi="Times New Roman" w:cs="Times New Roman"/>
          <w:b/>
          <w:sz w:val="24"/>
          <w:szCs w:val="24"/>
        </w:rPr>
        <w:t>Limitations of Feature Clouds in Capturing Intra-Class Exclusiveness</w:t>
      </w:r>
      <w:bookmarkEnd w:id="69"/>
    </w:p>
    <w:p w14:paraId="7485900B" w14:textId="24A158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{"citationID":"adGZaLRj","properties":{"formattedCitation":"(Wang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w:t>
      </w:r>
      <w:r>
        <w:rPr>
          <w:rFonts w:ascii="Times New Roman" w:eastAsia="Times New Roman" w:hAnsi="Times New Roman" w:cs="Times New Roman"/>
          <w:sz w:val="24"/>
          <w:szCs w:val="24"/>
        </w:rPr>
        <w:lastRenderedPageBreak/>
        <w:t>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573B74E7" w14:textId="77777777" w:rsidR="0037593E" w:rsidRDefault="0037593E" w:rsidP="00086D8E">
      <w:pPr>
        <w:spacing w:line="480" w:lineRule="auto"/>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5.6.2 </w:t>
      </w:r>
      <w:bookmarkStart w:id="70" w:name="_Hlk181736261"/>
      <w:r>
        <w:rPr>
          <w:rFonts w:ascii="Times New Roman" w:eastAsia="Times New Roman" w:hAnsi="Times New Roman" w:cs="Times New Roman"/>
          <w:b/>
          <w:sz w:val="24"/>
          <w:szCs w:val="24"/>
        </w:rPr>
        <w:t>Degenerated Performance Due to Label Correlation Complexity</w:t>
      </w:r>
      <w:bookmarkEnd w:id="70"/>
    </w:p>
    <w:p w14:paraId="12600CCF" w14:textId="00D96E2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{"citationID":"820PNt1V","properties":{"formattedCitation":"(Wang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w:t>
      </w:r>
      <w:r>
        <w:rPr>
          <w:rFonts w:ascii="Times New Roman" w:eastAsia="Times New Roman" w:hAnsi="Times New Roman" w:cs="Times New Roman"/>
          <w:sz w:val="24"/>
          <w:szCs w:val="24"/>
        </w:rPr>
        <w:lastRenderedPageBreak/>
        <w:t>each node may contribute slightly different variations that further obscure intra-class exclusiveness.</w:t>
      </w:r>
    </w:p>
    <w:p w14:paraId="1996FC33" w14:textId="77777777" w:rsidR="0037593E" w:rsidRDefault="0037593E" w:rsidP="00086D8E">
      <w:pPr>
        <w:spacing w:line="480" w:lineRule="auto"/>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5.6.3 </w:t>
      </w:r>
      <w:bookmarkStart w:id="71" w:name="_Hlk181736318"/>
      <w:r>
        <w:rPr>
          <w:rFonts w:ascii="Times New Roman" w:eastAsia="Times New Roman" w:hAnsi="Times New Roman" w:cs="Times New Roman"/>
          <w:b/>
          <w:sz w:val="24"/>
          <w:szCs w:val="24"/>
        </w:rPr>
        <w:t>The Role of Classifier Complexity in Effective Augmentation</w:t>
      </w:r>
      <w:bookmarkEnd w:id="71"/>
    </w:p>
    <w:p w14:paraId="47039B50" w14:textId="5C565E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{"citationID":"BH0eb0Po","properties":{"formattedCitation":"(Wang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4C7246CB"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{"citationID":"KKfJBluQ","properties":{"formattedCitation":"(Wang et al. 2020)","plainCitation":"(Wang et al. 2020)","noteIndex":0},"citationItems":[{"id":99,"uris":["http://zotero.org/users/local/Jl2RFOTG/items/DZ3IFNWJ"],"itemData":{"id":99,"type":"article-journal","abstract":"Feature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(Wang et al. 2020)</w:t>
      </w:r>
      <w:r w:rsidR="00461B31">
        <w:rPr>
          <w:rFonts w:ascii="Times New Roman" w:eastAsia="Times New Roman" w:hAnsi="Times New Roman" w:cs="Times New Roman"/>
          <w:sz w:val="24"/>
          <w:szCs w:val="24"/>
        </w:rPr>
        <w:fldChar w:fldCharType="end"/>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5.6.4 </w:t>
      </w:r>
      <w:bookmarkStart w:id="72" w:name="_Hlk181736345"/>
      <w:r>
        <w:rPr>
          <w:rFonts w:ascii="Times New Roman" w:eastAsia="Times New Roman" w:hAnsi="Times New Roman" w:cs="Times New Roman"/>
          <w:b/>
          <w:sz w:val="24"/>
          <w:szCs w:val="24"/>
        </w:rPr>
        <w:t>Addressing the Intra-Class Exclusiveness Challenge Through Angular Variance</w:t>
      </w:r>
      <w:bookmarkEnd w:id="72"/>
    </w:p>
    <w:p w14:paraId="75EF937D" w14:textId="6BA7C79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461B31">
        <w:rPr>
          <w:rFonts w:ascii="Times New Roman" w:eastAsia="Times New Roman" w:hAnsi="Times New Roman" w:cs="Times New Roman"/>
          <w:sz w:val="24"/>
          <w:szCs w:val="24"/>
        </w:rPr>
        <w:fldChar w:fldCharType="begin"/>
      </w:r>
      <w:r w:rsidR="00461B31" w:rsidRPr="00461B31">
        <w:rPr>
          <w:rFonts w:ascii="Times New Roman" w:eastAsia="Times New Roman" w:hAnsi="Times New Roman" w:cs="Times New Roman"/>
          <w:sz w:val="24"/>
          <w:szCs w:val="24"/>
        </w:rPr>
        <w:instrText xml:space="preserve"> ADDIN ZOTERO_ITEM CSL_CITATION {"citationID":"jchcLzTS","properties":{"formattedCitation":"(Liu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4EA23E1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461B31">
        <w:rPr>
          <w:rFonts w:ascii="Times New Roman" w:eastAsia="Times New Roman" w:hAnsi="Times New Roman" w:cs="Times New Roman"/>
          <w:sz w:val="24"/>
          <w:szCs w:val="24"/>
        </w:rPr>
        <w:fldChar w:fldCharType="begin"/>
      </w:r>
      <w:r w:rsidR="00461B31">
        <w:rPr>
          <w:rFonts w:ascii="Times New Roman" w:eastAsia="Times New Roman" w:hAnsi="Times New Roman" w:cs="Times New Roman"/>
          <w:sz w:val="24"/>
          <w:szCs w:val="24"/>
        </w:rPr>
        <w:instrText xml:space="preserve"> ADDIN ZOTERO_ITEM CSL_CITATION {"citationID":"6H7V6pNR","properties":{"formattedCitation":"(Liu et al. 2020)","plainCitation":"(Liu et al. 2020)","noteIndex":0},"citationItems":[{"id":100,"uris":["http://zotero.org/users/local/Jl2RFOTG/items/A5SA927M"],"itemData":{"id":100,"type":"paper-conference","event-title":"Proceedings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sidR="00461B31">
        <w:rPr>
          <w:rFonts w:ascii="Times New Roman" w:eastAsia="Times New Roman" w:hAnsi="Times New Roman" w:cs="Times New Roman"/>
          <w:sz w:val="24"/>
          <w:szCs w:val="24"/>
        </w:rPr>
        <w:fldChar w:fldCharType="separate"/>
      </w:r>
      <w:r w:rsidR="00461B31" w:rsidRPr="00461B31">
        <w:rPr>
          <w:rFonts w:ascii="Times New Roman" w:hAnsi="Times New Roman" w:cs="Times New Roman"/>
          <w:sz w:val="24"/>
        </w:rPr>
        <w:t>(Liu et al. 2020)</w:t>
      </w:r>
      <w:r w:rsidR="00461B3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73" w:name="_Hlk181736369"/>
      <w:r>
        <w:rPr>
          <w:rFonts w:ascii="Times New Roman" w:eastAsia="Times New Roman" w:hAnsi="Times New Roman" w:cs="Times New Roman"/>
          <w:b/>
          <w:sz w:val="24"/>
          <w:szCs w:val="24"/>
        </w:rPr>
        <w:t>Practical Implications of Avoiding Feature Clouds in Distributed Learning</w:t>
      </w:r>
      <w:bookmarkEnd w:id="73"/>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7F4CC952" w14:textId="5180520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74" w:name="_Hlk181736413"/>
      <w:r>
        <w:rPr>
          <w:rFonts w:ascii="Times New Roman" w:eastAsia="Times New Roman" w:hAnsi="Times New Roman" w:cs="Times New Roman"/>
          <w:b/>
          <w:sz w:val="24"/>
          <w:szCs w:val="24"/>
        </w:rPr>
        <w:t>Observations</w:t>
      </w:r>
      <w:bookmarkEnd w:id="74"/>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4714C7A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sidR="00086D8E">
        <w:rPr>
          <w:rFonts w:ascii="Times New Roman" w:eastAsia="Times New Roman" w:hAnsi="Times New Roman" w:cs="Times New Roman"/>
          <w:sz w:val="24"/>
          <w:szCs w:val="24"/>
        </w:rPr>
        <w:t>.2</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3246292D" w14:textId="033CEA5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table presents the distributed and centralized accuracy and loss values for each training round with Angular Variance Embedding Augmentation. Similar to the Random Walk method, centralized accuracy and loss outperform distributed metrics, though both setups demonstrate significant gains in accuracy and reduction in loss over the training rounds.</w:t>
      </w: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conditions within the same category (e.g., different types of heart disease) can be critical for patient outcomes.</w:t>
      </w:r>
    </w:p>
    <w:p w14:paraId="7D41AE38" w14:textId="0DC59D88" w:rsidR="000119D1" w:rsidRDefault="000119D1" w:rsidP="000119D1">
      <w:pPr>
        <w:spacing w:line="480" w:lineRule="auto"/>
        <w:rPr>
          <w:rFonts w:ascii="Times New Roman" w:eastAsia="Times New Roman" w:hAnsi="Times New Roman" w:cs="Times New Roman"/>
          <w:iCs/>
          <w:sz w:val="24"/>
          <w:szCs w:val="24"/>
        </w:rPr>
      </w:pPr>
    </w:p>
    <w:p w14:paraId="72BF3776" w14:textId="77777777" w:rsidR="00086D8E" w:rsidRPr="000119D1" w:rsidRDefault="00086D8E"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lastRenderedPageBreak/>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50E65B1C" w14:textId="77777777" w:rsidR="00086D8E" w:rsidRDefault="00086D8E">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lastRenderedPageBreak/>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angular variance method proved adaptable across nodes with differing data distributions, as seen in the distributed metrics that closely tracked centralized performance. By adjusting the </w:t>
      </w:r>
      <w:r>
        <w:rPr>
          <w:rFonts w:ascii="Times New Roman" w:eastAsia="Times New Roman" w:hAnsi="Times New Roman" w:cs="Times New Roman"/>
          <w:sz w:val="24"/>
          <w:szCs w:val="24"/>
        </w:rPr>
        <w:lastRenderedPageBreak/>
        <w:t>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731BB35F" w14:textId="77777777" w:rsidR="00086D8E" w:rsidRDefault="00086D8E" w:rsidP="000B3E32">
      <w:pPr>
        <w:spacing w:line="480" w:lineRule="auto"/>
        <w:jc w:val="center"/>
        <w:rPr>
          <w:rFonts w:ascii="Times New Roman" w:eastAsia="Times New Roman" w:hAnsi="Times New Roman" w:cs="Times New Roman"/>
          <w:b/>
          <w:sz w:val="24"/>
          <w:szCs w:val="24"/>
        </w:rPr>
      </w:pPr>
    </w:p>
    <w:p w14:paraId="5DF00B44" w14:textId="77777777" w:rsidR="00086D8E" w:rsidRDefault="00086D8E" w:rsidP="000B3E32">
      <w:pPr>
        <w:spacing w:line="480" w:lineRule="auto"/>
        <w:jc w:val="center"/>
        <w:rPr>
          <w:rFonts w:ascii="Times New Roman" w:eastAsia="Times New Roman" w:hAnsi="Times New Roman" w:cs="Times New Roman"/>
          <w:b/>
          <w:sz w:val="24"/>
          <w:szCs w:val="24"/>
        </w:rPr>
      </w:pPr>
    </w:p>
    <w:p w14:paraId="6A854573" w14:textId="08BD36E8"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6A18B823" w14:textId="77777777" w:rsidR="00461B31" w:rsidRPr="00461B31" w:rsidRDefault="000E720C" w:rsidP="00461B31">
      <w:pPr>
        <w:pStyle w:val="Bibliography"/>
        <w:rPr>
          <w:rFonts w:ascii="Times New Roman" w:hAnsi="Times New Roman" w:cs="Times New Roman"/>
          <w:sz w:val="24"/>
        </w:rPr>
      </w:pPr>
      <w:r>
        <w:rPr>
          <w:rFonts w:eastAsia="Times New Roman"/>
          <w:sz w:val="24"/>
          <w:szCs w:val="24"/>
        </w:rPr>
        <w:fldChar w:fldCharType="begin"/>
      </w:r>
      <w:r w:rsidR="00461B31">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461B31" w:rsidRPr="00461B31">
        <w:rPr>
          <w:rFonts w:ascii="Times New Roman" w:hAnsi="Times New Roman" w:cs="Times New Roman"/>
          <w:sz w:val="24"/>
        </w:rPr>
        <w:t xml:space="preserve">Ahmed, Adel A., Waleed Ali, Talal A. A. Abdullah, and Sharaf J. Malebary. 2023. “Classifying Cardiac Arrhythmia from ECG Signal Using 1D CNN Deep Learning Model.” </w:t>
      </w:r>
      <w:r w:rsidR="00461B31" w:rsidRPr="00461B31">
        <w:rPr>
          <w:rFonts w:ascii="Times New Roman" w:hAnsi="Times New Roman" w:cs="Times New Roman"/>
          <w:i/>
          <w:iCs/>
          <w:sz w:val="24"/>
        </w:rPr>
        <w:t>Mathematics</w:t>
      </w:r>
      <w:r w:rsidR="00461B31" w:rsidRPr="00461B31">
        <w:rPr>
          <w:rFonts w:ascii="Times New Roman" w:hAnsi="Times New Roman" w:cs="Times New Roman"/>
          <w:sz w:val="24"/>
        </w:rPr>
        <w:t xml:space="preserve"> 11 (3): 562. https://doi.org/10.3390/math11030562.</w:t>
      </w:r>
    </w:p>
    <w:p w14:paraId="515D095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Akhoondkazemi, Amirhossein, Arash Vashagh, Sayed Jalal Zahabi, and Davood Shafie. 2023. “Atrial Fibrillation (AF) Detection Using Deep Learning with GAN-Based Data Augmentation.” In </w:t>
      </w:r>
      <w:r w:rsidRPr="00461B31">
        <w:rPr>
          <w:rFonts w:ascii="Times New Roman" w:hAnsi="Times New Roman" w:cs="Times New Roman"/>
          <w:i/>
          <w:iCs/>
          <w:sz w:val="24"/>
        </w:rPr>
        <w:t>2023 31st International Conference on Electrical Engineering (ICEE)</w:t>
      </w:r>
      <w:r w:rsidRPr="00461B31">
        <w:rPr>
          <w:rFonts w:ascii="Times New Roman" w:hAnsi="Times New Roman" w:cs="Times New Roman"/>
          <w:sz w:val="24"/>
        </w:rPr>
        <w:t>, 955–59. https://doi.org/10.1109/ICEE59167.2023.10334666.</w:t>
      </w:r>
    </w:p>
    <w:p w14:paraId="793CBE73"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Aminifar, Amin, Fazle Rabbi, Violet Ka I Pun, and Yngve Lamo. 2021. “Monitoring Motor Activity Data for Detecting Patients’ Depression Using Data Augmentation and Privacy-Preserving Distributed Learning.” In </w:t>
      </w:r>
      <w:r w:rsidRPr="00461B31">
        <w:rPr>
          <w:rFonts w:ascii="Times New Roman" w:hAnsi="Times New Roman" w:cs="Times New Roman"/>
          <w:i/>
          <w:iCs/>
          <w:sz w:val="24"/>
        </w:rPr>
        <w:t>2021 43rd Annual International Conference of the IEEE Engineering in Medicine &amp; Biology Society (EMBC)</w:t>
      </w:r>
      <w:r w:rsidRPr="00461B31">
        <w:rPr>
          <w:rFonts w:ascii="Times New Roman" w:hAnsi="Times New Roman" w:cs="Times New Roman"/>
          <w:sz w:val="24"/>
        </w:rPr>
        <w:t>, 2163–69. https://doi.org/10.1109/EMBC46164.2021.9630592.</w:t>
      </w:r>
    </w:p>
    <w:p w14:paraId="2A632C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Apandi, Ziti Fariha Mohd, Ryojun Ikeura, and Soichiro Hayakawa. 2018. “Arrhythmia Detection Using MIT-BIH Dataset: A Review.” In </w:t>
      </w:r>
      <w:r w:rsidRPr="00461B31">
        <w:rPr>
          <w:rFonts w:ascii="Times New Roman" w:hAnsi="Times New Roman" w:cs="Times New Roman"/>
          <w:i/>
          <w:iCs/>
          <w:sz w:val="24"/>
        </w:rPr>
        <w:t>2018 International Conference on Computational Approach in Smart Systems Design and Applications (ICASSDA)</w:t>
      </w:r>
      <w:r w:rsidRPr="00461B31">
        <w:rPr>
          <w:rFonts w:ascii="Times New Roman" w:hAnsi="Times New Roman" w:cs="Times New Roman"/>
          <w:sz w:val="24"/>
        </w:rPr>
        <w:t>, 1–5. https://doi.org/10.1109/ICASSDA.2018.8477620.</w:t>
      </w:r>
    </w:p>
    <w:p w14:paraId="39A2917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Balasubramanian, Nikil Sharan Prabahar, and Sagnik Dakshit. 2024. “Explanations of Augmentation Methods for Deep Learning ECG Classification.” In </w:t>
      </w:r>
      <w:r w:rsidRPr="00461B31">
        <w:rPr>
          <w:rFonts w:ascii="Times New Roman" w:hAnsi="Times New Roman" w:cs="Times New Roman"/>
          <w:i/>
          <w:iCs/>
          <w:sz w:val="24"/>
        </w:rPr>
        <w:t>Artificial Intelligence in Medicine</w:t>
      </w:r>
      <w:r w:rsidRPr="00461B31">
        <w:rPr>
          <w:rFonts w:ascii="Times New Roman" w:hAnsi="Times New Roman" w:cs="Times New Roman"/>
          <w:sz w:val="24"/>
        </w:rPr>
        <w:t>, edited by Joseph Finkelstein, Robert Moskovitch, and Enea Parimbelli, 14845:277–87. Lecture Notes in Computer Science. Cham: Springer Nature Switzerland. https://doi.org/10.1007/978-3-031-66535-6_30.</w:t>
      </w:r>
    </w:p>
    <w:p w14:paraId="2CB44BC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Dablain, Damien A., Colin Bellinger, Bartosz Krawczyk, and Nitesh V. Chawla. 2023. “Efficient Augmentation for Imbalanced Deep Learning.” In </w:t>
      </w:r>
      <w:r w:rsidRPr="00461B31">
        <w:rPr>
          <w:rFonts w:ascii="Times New Roman" w:hAnsi="Times New Roman" w:cs="Times New Roman"/>
          <w:i/>
          <w:iCs/>
          <w:sz w:val="24"/>
        </w:rPr>
        <w:t>2023 IEEE 39th International Conference on Data Engineering (ICDE)</w:t>
      </w:r>
      <w:r w:rsidRPr="00461B31">
        <w:rPr>
          <w:rFonts w:ascii="Times New Roman" w:hAnsi="Times New Roman" w:cs="Times New Roman"/>
          <w:sz w:val="24"/>
        </w:rPr>
        <w:t>, 1433–46. https://doi.org/10.1109/ICDE55515.2023.00114.</w:t>
      </w:r>
    </w:p>
    <w:p w14:paraId="1BCB728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Dakshit, Sagnik, and Balakrishnan Prabhakaran. </w:t>
      </w:r>
      <w:r w:rsidRPr="00461B31">
        <w:rPr>
          <w:rFonts w:ascii="Times New Roman" w:hAnsi="Times New Roman" w:cs="Times New Roman"/>
          <w:sz w:val="24"/>
        </w:rPr>
        <w:t xml:space="preserve">2023. “CVAE-Based Generator for Variable Length Synthetic ECG.” In </w:t>
      </w:r>
      <w:r w:rsidRPr="00461B31">
        <w:rPr>
          <w:rFonts w:ascii="Times New Roman" w:hAnsi="Times New Roman" w:cs="Times New Roman"/>
          <w:i/>
          <w:iCs/>
          <w:sz w:val="24"/>
        </w:rPr>
        <w:t>2023 IEEE 11th International Conference on Healthcare Informatics (ICHI)</w:t>
      </w:r>
      <w:r w:rsidRPr="00461B31">
        <w:rPr>
          <w:rFonts w:ascii="Times New Roman" w:hAnsi="Times New Roman" w:cs="Times New Roman"/>
          <w:sz w:val="24"/>
        </w:rPr>
        <w:t>, 235–44. Houston, TX, USA: IEEE. https://doi.org/10.1109/ICHI57859.2023.00040.</w:t>
      </w:r>
    </w:p>
    <w:p w14:paraId="66F4593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Ding, Hongwei, Nana Huang, Yaoxin Wu, and Xiaohui Cui. 2024. “LEGAN: Addressing Intraclass Imbalance in GAN-Based Medical Image Augmentation for Improved Imbalanced Data Classification.” </w:t>
      </w:r>
      <w:r w:rsidRPr="00461B31">
        <w:rPr>
          <w:rFonts w:ascii="Times New Roman" w:hAnsi="Times New Roman" w:cs="Times New Roman"/>
          <w:i/>
          <w:iCs/>
          <w:sz w:val="24"/>
        </w:rPr>
        <w:t>IEEE Transactions on Instrumentation and Measurement</w:t>
      </w:r>
      <w:r w:rsidRPr="00461B31">
        <w:rPr>
          <w:rFonts w:ascii="Times New Roman" w:hAnsi="Times New Roman" w:cs="Times New Roman"/>
          <w:sz w:val="24"/>
        </w:rPr>
        <w:t xml:space="preserve"> 73:1–14. https://doi.org/10.1109/TIM.2024.3396853.</w:t>
      </w:r>
    </w:p>
    <w:p w14:paraId="4710509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Fan, Wei, Yujuan Si, Weiyi Yang, and Meiqi Sun. 2022. “Imbalanced ECG Data Classification Using a Novel Model Based on Active Training Subset Selection and Modified Broad Learning System.” </w:t>
      </w:r>
      <w:r w:rsidRPr="00461B31">
        <w:rPr>
          <w:rFonts w:ascii="Times New Roman" w:hAnsi="Times New Roman" w:cs="Times New Roman"/>
          <w:i/>
          <w:iCs/>
          <w:sz w:val="24"/>
        </w:rPr>
        <w:t>Measurement</w:t>
      </w:r>
      <w:r w:rsidRPr="00461B31">
        <w:rPr>
          <w:rFonts w:ascii="Times New Roman" w:hAnsi="Times New Roman" w:cs="Times New Roman"/>
          <w:sz w:val="24"/>
        </w:rPr>
        <w:t xml:space="preserve"> 198 (July):111412. https://doi.org/10.1016/j.measurement.2022.111412.</w:t>
      </w:r>
    </w:p>
    <w:p w14:paraId="57F0FCC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Guo, Peikun, Huiyuan Yang, and Akane Sano. 2023. “Empirical Study of Mix-Based Data Augmentation Methods in Physiological Time Series Data.” arXiv. http://arxiv.org/abs/2309.09970.</w:t>
      </w:r>
    </w:p>
    <w:p w14:paraId="531F7B5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Hao, Weituo, Mostafa El-Khamy, Jungwon Lee, Jianyi Zhang, Kevin J Liang, Changyou Chen, and Lawrence Carin. 2021. “Towards Fair Federated Learning with Zero-Shot Data Augmentation.” In </w:t>
      </w:r>
      <w:r w:rsidRPr="00461B31">
        <w:rPr>
          <w:rFonts w:ascii="Times New Roman" w:hAnsi="Times New Roman" w:cs="Times New Roman"/>
          <w:i/>
          <w:iCs/>
          <w:sz w:val="24"/>
        </w:rPr>
        <w:t>2021 IEEE/CVF Conference on Computer Vision and Pattern Recognition Workshops (CVPRW)</w:t>
      </w:r>
      <w:r w:rsidRPr="00461B31">
        <w:rPr>
          <w:rFonts w:ascii="Times New Roman" w:hAnsi="Times New Roman" w:cs="Times New Roman"/>
          <w:sz w:val="24"/>
        </w:rPr>
        <w:t>, 3305–14. Nashville, TN, USA: IEEE. https://doi.org/10.1109/CVPRW53098.2021.00369.</w:t>
      </w:r>
    </w:p>
    <w:p w14:paraId="79CCD4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Hata, Erika, Chanjin Seo, Masafumi Nakayama, Kiyotaka Iwasaki, Takaaki Ohkawauchi, and Jun Ohya. 2020. “Classification of Aortic Stenosis Using ECG by Deep Learning and Its Analysis Using Grad-CAM.” In </w:t>
      </w:r>
      <w:r w:rsidRPr="00461B31">
        <w:rPr>
          <w:rFonts w:ascii="Times New Roman" w:hAnsi="Times New Roman" w:cs="Times New Roman"/>
          <w:i/>
          <w:iCs/>
          <w:sz w:val="24"/>
        </w:rPr>
        <w:t>2020 42nd Annual International Conference of the IEEE Engineering in Medicine &amp; Biology Society (EMBC)</w:t>
      </w:r>
      <w:r w:rsidRPr="00461B31">
        <w:rPr>
          <w:rFonts w:ascii="Times New Roman" w:hAnsi="Times New Roman" w:cs="Times New Roman"/>
          <w:sz w:val="24"/>
        </w:rPr>
        <w:t>, 1548–51. https://doi.org/10.1109/EMBC44109.2020.9175151.</w:t>
      </w:r>
    </w:p>
    <w:p w14:paraId="41F225E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Hu, Chenghao, Jingyan Jiang, and Zhi Wang. 2019. “Decentralized Federated Learning: A Segmented Gossip Approach.” arXiv. http://arxiv.org/abs/1908.07782.</w:t>
      </w:r>
    </w:p>
    <w:p w14:paraId="01A46F1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Khan, Qazi Waqas, Anam Nawaz Khan, Atif Rizwan, Rashid Ahmad, Salabat Khan, and Do-Hyeun Kim. 2023. “Decentralized Machine Learning Training: A Survey on Synchronization, Consolidation, and Topologies.” </w:t>
      </w:r>
      <w:r w:rsidRPr="00461B31">
        <w:rPr>
          <w:rFonts w:ascii="Times New Roman" w:hAnsi="Times New Roman" w:cs="Times New Roman"/>
          <w:i/>
          <w:iCs/>
          <w:sz w:val="24"/>
        </w:rPr>
        <w:t>IEEE Access</w:t>
      </w:r>
      <w:r w:rsidRPr="00461B31">
        <w:rPr>
          <w:rFonts w:ascii="Times New Roman" w:hAnsi="Times New Roman" w:cs="Times New Roman"/>
          <w:sz w:val="24"/>
        </w:rPr>
        <w:t xml:space="preserve"> 11:68031–50. https://doi.org/10.1109/ACCESS.2023.3284976.</w:t>
      </w:r>
    </w:p>
    <w:p w14:paraId="1C45FE2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Liu, Jialun, Yifan Sun, Chuchu Han, Zhaopeng Dou, and Wenhui Li. 2020. “Deep Representation Learning on Long-Tailed Data: A Learnable Embedding Augmentation Perspective.” In , 2970–79. https://openaccess.thecvf.com/content_CVPR_2020/html/Liu_Deep_Representation_Learning_on_Long-Tailed_Data_A_Learnable_Embedding_Augmentation_CVPR_2020_paper.html.</w:t>
      </w:r>
    </w:p>
    <w:p w14:paraId="4434C8C2"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 Mohamed Musthafa, Mahesh T. R, Vinoth Kumar V, and Suresh Guluwadi. 2024. “Enhancing Brain Tumor Detection in MRI Images through Explainable AI Using Grad-CAM with Resnet 50.” </w:t>
      </w:r>
      <w:r w:rsidRPr="00461B31">
        <w:rPr>
          <w:rFonts w:ascii="Times New Roman" w:hAnsi="Times New Roman" w:cs="Times New Roman"/>
          <w:i/>
          <w:iCs/>
          <w:sz w:val="24"/>
        </w:rPr>
        <w:t>BMC Medical Imaging</w:t>
      </w:r>
      <w:r w:rsidRPr="00461B31">
        <w:rPr>
          <w:rFonts w:ascii="Times New Roman" w:hAnsi="Times New Roman" w:cs="Times New Roman"/>
          <w:sz w:val="24"/>
        </w:rPr>
        <w:t xml:space="preserve"> 24 (1): 107. https://doi.org/10.1186/s12880-024-01292-7.</w:t>
      </w:r>
    </w:p>
    <w:p w14:paraId="3806999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Moody, G.B., and R.G. Mark. 2001. “The Impact of the MIT-BIH Arrhythmia Database.” </w:t>
      </w:r>
      <w:r w:rsidRPr="00461B31">
        <w:rPr>
          <w:rFonts w:ascii="Times New Roman" w:hAnsi="Times New Roman" w:cs="Times New Roman"/>
          <w:i/>
          <w:iCs/>
          <w:sz w:val="24"/>
        </w:rPr>
        <w:t>IEEE Engineering in Medicine and Biology Magazine</w:t>
      </w:r>
      <w:r w:rsidRPr="00461B31">
        <w:rPr>
          <w:rFonts w:ascii="Times New Roman" w:hAnsi="Times New Roman" w:cs="Times New Roman"/>
          <w:sz w:val="24"/>
        </w:rPr>
        <w:t xml:space="preserve"> 20 (3): 45–50. https://doi.org/10.1109/51.932724.</w:t>
      </w:r>
    </w:p>
    <w:p w14:paraId="703F5FF1"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Nonaka, Naoki, and Jun Seita. 2020. “Data Augmentation for Electrocardiogram Classification with Deep Neural Network.” arXiv. http://arxiv.org/abs/2009.04398.</w:t>
      </w:r>
    </w:p>
    <w:p w14:paraId="4A5086D4"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Ojha, Jaya, Hårek Haugerud, Anis Yazidi, and Pedro G. Lind. 2024. “Exploring Interpretable AI Methods for ECG Data Classification.” In </w:t>
      </w:r>
      <w:r w:rsidRPr="00461B31">
        <w:rPr>
          <w:rFonts w:ascii="Times New Roman" w:hAnsi="Times New Roman" w:cs="Times New Roman"/>
          <w:i/>
          <w:iCs/>
          <w:sz w:val="24"/>
        </w:rPr>
        <w:t>The Fifth Workshop on Intelligent Cross-Data Analysis and Retrieval</w:t>
      </w:r>
      <w:r w:rsidRPr="00461B31">
        <w:rPr>
          <w:rFonts w:ascii="Times New Roman" w:hAnsi="Times New Roman" w:cs="Times New Roman"/>
          <w:sz w:val="24"/>
        </w:rPr>
        <w:t>, 11–18. Phuket Thailand: ACM. https://doi.org/10.1145/3643488.3660294.</w:t>
      </w:r>
    </w:p>
    <w:p w14:paraId="0E514A9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Owusu-Adjei, Michael, James Ben Hayfron-Acquah, Twum Frimpong, and Gaddafi Abdul-Salaam. 2023. “Imbalanced Class Distribution and Performance Evaluation Metrics: A Systematic Review of Prediction Accuracy for Determining Model Performance in Healthcare Systems.” </w:t>
      </w:r>
      <w:r w:rsidRPr="00461B31">
        <w:rPr>
          <w:rFonts w:ascii="Times New Roman" w:hAnsi="Times New Roman" w:cs="Times New Roman"/>
          <w:i/>
          <w:iCs/>
          <w:sz w:val="24"/>
        </w:rPr>
        <w:t>PLOS Digital Health</w:t>
      </w:r>
      <w:r w:rsidRPr="00461B31">
        <w:rPr>
          <w:rFonts w:ascii="Times New Roman" w:hAnsi="Times New Roman" w:cs="Times New Roman"/>
          <w:sz w:val="24"/>
        </w:rPr>
        <w:t xml:space="preserve"> 2 (11): e0000290. https://doi.org/10.1371/journal.pdig.0000290.</w:t>
      </w:r>
    </w:p>
    <w:p w14:paraId="5FA8031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Plawiak, Pawel. 2017. “ECG Signals (1000 Fragments)” 3 (November). https://doi.org/10.17632/7dybx7wyfn.3.</w:t>
      </w:r>
    </w:p>
    <w:p w14:paraId="4B8C2B1A"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Śmigiel, Sandra, Krzysztof Pałczyński, and Damian Ledziński. 2021. “ECG Signal Classification Using Deep Learning Techniques Based on the PTB-XL Dataset.” </w:t>
      </w:r>
      <w:r w:rsidRPr="00461B31">
        <w:rPr>
          <w:rFonts w:ascii="Times New Roman" w:hAnsi="Times New Roman" w:cs="Times New Roman"/>
          <w:i/>
          <w:iCs/>
          <w:sz w:val="24"/>
        </w:rPr>
        <w:t>Entropy</w:t>
      </w:r>
      <w:r w:rsidRPr="00461B31">
        <w:rPr>
          <w:rFonts w:ascii="Times New Roman" w:hAnsi="Times New Roman" w:cs="Times New Roman"/>
          <w:sz w:val="24"/>
        </w:rPr>
        <w:t xml:space="preserve"> 23 (9): 1121. https://doi.org/10.3390/e23091121.</w:t>
      </w:r>
    </w:p>
    <w:p w14:paraId="5B5E6DCB"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lastRenderedPageBreak/>
        <w:t xml:space="preserve">Strodthoff, Nils, Patrick Wagner, Tobias Schaeffter, and Wojciech Samek. 2021. “Deep Learning for ECG Analysis: Benchmarks and Insights from PTB-XL.” </w:t>
      </w:r>
      <w:r w:rsidRPr="00461B31">
        <w:rPr>
          <w:rFonts w:ascii="Times New Roman" w:hAnsi="Times New Roman" w:cs="Times New Roman"/>
          <w:i/>
          <w:iCs/>
          <w:sz w:val="24"/>
        </w:rPr>
        <w:t>IEEE Journal of Biomedical and Health Informatics</w:t>
      </w:r>
      <w:r w:rsidRPr="00461B31">
        <w:rPr>
          <w:rFonts w:ascii="Times New Roman" w:hAnsi="Times New Roman" w:cs="Times New Roman"/>
          <w:sz w:val="24"/>
        </w:rPr>
        <w:t xml:space="preserve"> 25 (5): 1519–28. https://doi.org/10.1109/JBHI.2020.3022989.</w:t>
      </w:r>
    </w:p>
    <w:p w14:paraId="50A6ED6C"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Tang, Wensi, Guodong Long, Lu Liu, Tianyi Zhou, Jing Jiang, and Michael Blumenstein. 2020. </w:t>
      </w:r>
      <w:r w:rsidRPr="00461B31">
        <w:rPr>
          <w:rFonts w:ascii="Times New Roman" w:hAnsi="Times New Roman" w:cs="Times New Roman"/>
          <w:i/>
          <w:iCs/>
          <w:sz w:val="24"/>
        </w:rPr>
        <w:t>Rethinking 1D-CNN for Time Series Classification: A Stronger Baseline</w:t>
      </w:r>
      <w:r w:rsidRPr="00461B31">
        <w:rPr>
          <w:rFonts w:ascii="Times New Roman" w:hAnsi="Times New Roman" w:cs="Times New Roman"/>
          <w:sz w:val="24"/>
        </w:rPr>
        <w:t>. https://doi.org/10.48550/arXiv.2002.10061.</w:t>
      </w:r>
    </w:p>
    <w:p w14:paraId="2EEF1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Wagner, Patrick, Nils Strodthoff, Ralf-Dieter Bousseljot, Dieter Kreiseler, Fatima I. Lunze, Wojciech Samek, and Tobias Schaeffter. 2020. “PTB-XL, a Large Publicly Available Electrocardiography Dataset.” </w:t>
      </w:r>
      <w:r w:rsidRPr="00461B31">
        <w:rPr>
          <w:rFonts w:ascii="Times New Roman" w:hAnsi="Times New Roman" w:cs="Times New Roman"/>
          <w:i/>
          <w:iCs/>
          <w:sz w:val="24"/>
        </w:rPr>
        <w:t>Scientific Data</w:t>
      </w:r>
      <w:r w:rsidRPr="00461B31">
        <w:rPr>
          <w:rFonts w:ascii="Times New Roman" w:hAnsi="Times New Roman" w:cs="Times New Roman"/>
          <w:sz w:val="24"/>
        </w:rPr>
        <w:t xml:space="preserve"> 7 (1): 154. https://doi.org/10.1038/s41597-020-0495-6.</w:t>
      </w:r>
    </w:p>
    <w:p w14:paraId="258DF50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Wang, Haobo, Chen Chen, Weiwei Liu, Ke Chen, Tianlei Hu, and Gang Chen. 2020. “Incorporating Label Embedding and Feature Augmentation for Multi-Dimensional Classification.” </w:t>
      </w:r>
      <w:r w:rsidRPr="00461B31">
        <w:rPr>
          <w:rFonts w:ascii="Times New Roman" w:hAnsi="Times New Roman" w:cs="Times New Roman"/>
          <w:i/>
          <w:iCs/>
          <w:sz w:val="24"/>
        </w:rPr>
        <w:t>Proceedings of the AAAI Conference on Artificial Intelligence</w:t>
      </w:r>
      <w:r w:rsidRPr="00461B31">
        <w:rPr>
          <w:rFonts w:ascii="Times New Roman" w:hAnsi="Times New Roman" w:cs="Times New Roman"/>
          <w:sz w:val="24"/>
        </w:rPr>
        <w:t xml:space="preserve"> 34 (04): 6178–85. https://doi.org/10.1609/aaai.v34i04.6083.</w:t>
      </w:r>
    </w:p>
    <w:p w14:paraId="51FCC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Xiao, Yunpeng, Xufeng Li, Tun Li, Rong Wang, Yucai Pang, and Guoyin Wang. 2024. “A Distributed Generative Adversarial Network for Data Augmentation under Vertical Federated Learning.” </w:t>
      </w:r>
      <w:r w:rsidRPr="00461B31">
        <w:rPr>
          <w:rFonts w:ascii="Times New Roman" w:hAnsi="Times New Roman" w:cs="Times New Roman"/>
          <w:i/>
          <w:iCs/>
          <w:sz w:val="24"/>
        </w:rPr>
        <w:t>IEEE Transactions on Big Data</w:t>
      </w:r>
      <w:r w:rsidRPr="00461B31">
        <w:rPr>
          <w:rFonts w:ascii="Times New Roman" w:hAnsi="Times New Roman" w:cs="Times New Roman"/>
          <w:sz w:val="24"/>
        </w:rPr>
        <w:t>, 1–12. https://doi.org/10.1109/TBDATA.2024.3375150.</w:t>
      </w:r>
    </w:p>
    <w:p w14:paraId="6A44F43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Xu, Yuefan, Sen Zhang, and Wendong Xiao. 2023. “Inter-Patient ECG Classification with Intra-Class Coherence Based Weighted Kernel Extreme Learning Machine.” </w:t>
      </w:r>
      <w:r w:rsidRPr="00461B31">
        <w:rPr>
          <w:rFonts w:ascii="Times New Roman" w:hAnsi="Times New Roman" w:cs="Times New Roman"/>
          <w:i/>
          <w:iCs/>
          <w:sz w:val="24"/>
        </w:rPr>
        <w:t>Expert Systems with Applications</w:t>
      </w:r>
      <w:r w:rsidRPr="00461B31">
        <w:rPr>
          <w:rFonts w:ascii="Times New Roman" w:hAnsi="Times New Roman" w:cs="Times New Roman"/>
          <w:sz w:val="24"/>
        </w:rPr>
        <w:t xml:space="preserve"> 227 (October):120095. https://doi.org/10.1016/j.eswa.2023.120095.</w:t>
      </w:r>
    </w:p>
    <w:p w14:paraId="7259ED58"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lang w:val="sv-SE"/>
        </w:rPr>
        <w:t xml:space="preserve">Yang, Huiyuan, Han Yu, and Akane Sano. 2022. </w:t>
      </w:r>
      <w:r w:rsidRPr="00461B31">
        <w:rPr>
          <w:rFonts w:ascii="Times New Roman" w:hAnsi="Times New Roman" w:cs="Times New Roman"/>
          <w:sz w:val="24"/>
        </w:rPr>
        <w:t>“Empirical Evaluation of Data Augmentations for Biobehavioral Time Series Data with Deep Learning.” arXiv. http://arxiv.org/abs/2210.06701.</w:t>
      </w:r>
    </w:p>
    <w:p w14:paraId="7EF34379"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Yuan, Liqiang, and Mohammed Yakoob Siyal. 2023. “Target-Oriented Augmentation Privacy-Protection Domain Adaptation for Imbalanced ECG Beat Classification.” </w:t>
      </w:r>
      <w:r w:rsidRPr="00461B31">
        <w:rPr>
          <w:rFonts w:ascii="Times New Roman" w:hAnsi="Times New Roman" w:cs="Times New Roman"/>
          <w:i/>
          <w:iCs/>
          <w:sz w:val="24"/>
        </w:rPr>
        <w:t>Biomedical Signal Processing and Control</w:t>
      </w:r>
      <w:r w:rsidRPr="00461B31">
        <w:rPr>
          <w:rFonts w:ascii="Times New Roman" w:hAnsi="Times New Roman" w:cs="Times New Roman"/>
          <w:sz w:val="24"/>
        </w:rPr>
        <w:t xml:space="preserve"> 86 (September):105308. https://doi.org/10.1016/j.bspc.2023.105308.</w:t>
      </w:r>
    </w:p>
    <w:p w14:paraId="5570788F"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Chao, Weifeng Zhong, Changfeng Li, and Haipeng Deng. 2023. “Random Walk-Based Erasing Data Augmentation for Deep Learning.” </w:t>
      </w:r>
      <w:r w:rsidRPr="00461B31">
        <w:rPr>
          <w:rFonts w:ascii="Times New Roman" w:hAnsi="Times New Roman" w:cs="Times New Roman"/>
          <w:i/>
          <w:iCs/>
          <w:sz w:val="24"/>
        </w:rPr>
        <w:t>Signal, Image and Video Processing</w:t>
      </w:r>
      <w:r w:rsidRPr="00461B31">
        <w:rPr>
          <w:rFonts w:ascii="Times New Roman" w:hAnsi="Times New Roman" w:cs="Times New Roman"/>
          <w:sz w:val="24"/>
        </w:rPr>
        <w:t xml:space="preserve"> 17 (5): 2447–54. https://doi.org/10.1007/s11760-022-02461-3.</w:t>
      </w:r>
    </w:p>
    <w:p w14:paraId="56CDECAD"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Zhang, Hao, Qingying Hou, Tingting Wu, Siyao Cheng, and Jie Liu. 2023. “Data-Augmentation-Based Federated Learning.” </w:t>
      </w:r>
      <w:r w:rsidRPr="00461B31">
        <w:rPr>
          <w:rFonts w:ascii="Times New Roman" w:hAnsi="Times New Roman" w:cs="Times New Roman"/>
          <w:i/>
          <w:iCs/>
          <w:sz w:val="24"/>
        </w:rPr>
        <w:t>IEEE Internet of Things Journal</w:t>
      </w:r>
      <w:r w:rsidRPr="00461B31">
        <w:rPr>
          <w:rFonts w:ascii="Times New Roman" w:hAnsi="Times New Roman" w:cs="Times New Roman"/>
          <w:sz w:val="24"/>
        </w:rPr>
        <w:t xml:space="preserve"> 10 (24): 22530–41. https://doi.org/10.1109/JIOT.2023.3303889.</w:t>
      </w:r>
    </w:p>
    <w:p w14:paraId="34FD83D0" w14:textId="77777777" w:rsidR="00461B31" w:rsidRPr="00461B31" w:rsidRDefault="00461B31" w:rsidP="00461B31">
      <w:pPr>
        <w:pStyle w:val="Bibliography"/>
        <w:rPr>
          <w:rFonts w:ascii="Times New Roman" w:hAnsi="Times New Roman" w:cs="Times New Roman"/>
          <w:sz w:val="24"/>
        </w:rPr>
      </w:pPr>
      <w:r w:rsidRPr="00461B31">
        <w:rPr>
          <w:rFonts w:ascii="Times New Roman" w:hAnsi="Times New Roman" w:cs="Times New Roman"/>
          <w:sz w:val="24"/>
        </w:rPr>
        <w:t xml:space="preserve">Zhou, Jiayuan, Kshitij Khare, and Sanvesh Srivastava. 2023. “Asynchronous and Distributed Data Augmentation for Massive Data Settings.” </w:t>
      </w:r>
      <w:r w:rsidRPr="00461B31">
        <w:rPr>
          <w:rFonts w:ascii="Times New Roman" w:hAnsi="Times New Roman" w:cs="Times New Roman"/>
          <w:i/>
          <w:iCs/>
          <w:sz w:val="24"/>
        </w:rPr>
        <w:t>Journal of Computational and Graphical Statistics</w:t>
      </w:r>
      <w:r w:rsidRPr="00461B31">
        <w:rPr>
          <w:rFonts w:ascii="Times New Roman" w:hAnsi="Times New Roman" w:cs="Times New Roman"/>
          <w:sz w:val="24"/>
        </w:rPr>
        <w:t xml:space="preserve"> 32 (3): 895–907. https://doi.org/10.1080/10618600.2022.2130928.</w:t>
      </w:r>
    </w:p>
    <w:p w14:paraId="0FB1EFB7" w14:textId="15C2FC15"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Sagnik Dakshit" w:date="2024-11-09T12:45:00Z" w:initials="SD">
    <w:p w14:paraId="7BE6CD2D" w14:textId="0E5134BC" w:rsidR="009044B7" w:rsidRDefault="009044B7" w:rsidP="009044B7">
      <w:pPr>
        <w:pStyle w:val="CommentText"/>
      </w:pPr>
      <w:r>
        <w:rPr>
          <w:rStyle w:val="CommentReference"/>
        </w:rPr>
        <w:annotationRef/>
      </w:r>
      <w:r>
        <w:t>Why modified?</w:t>
      </w:r>
    </w:p>
  </w:comment>
  <w:comment w:id="6" w:author="Sagnik Dakshit" w:date="2024-11-09T13:52:00Z" w:initials="SD">
    <w:p w14:paraId="4AC77A38" w14:textId="77777777" w:rsidR="0021770D" w:rsidRDefault="0021770D" w:rsidP="0021770D">
      <w:pPr>
        <w:pStyle w:val="CommentText"/>
      </w:pPr>
      <w:r>
        <w:rPr>
          <w:rStyle w:val="CommentReference"/>
        </w:rPr>
        <w:annotationRef/>
      </w:r>
      <w:r>
        <w:t>Do Not mention privacy any where else in the paper. Also highlight hat the end of this paragraph that we are not focusing on the privacy aspect and only on the learned features from augmentation as a pre-processing step.</w:t>
      </w:r>
    </w:p>
  </w:comment>
  <w:comment w:id="7" w:author="Nikil Sharan Prabahar Balasubramanian" w:date="2024-11-10T00:00:00Z" w:initials="NP">
    <w:p w14:paraId="61A8A5D6" w14:textId="77777777" w:rsidR="0021770D" w:rsidRDefault="0021770D" w:rsidP="0021770D">
      <w:pPr>
        <w:pStyle w:val="CommentText"/>
      </w:pPr>
      <w:r>
        <w:rPr>
          <w:rStyle w:val="CommentReference"/>
        </w:rPr>
        <w:annotationRef/>
      </w:r>
      <w:r>
        <w:t>Done</w:t>
      </w:r>
    </w:p>
  </w:comment>
  <w:comment w:id="8" w:author="Sagnik Dakshit" w:date="2024-11-09T14:14:00Z" w:initials="SD">
    <w:p w14:paraId="1DEEE760" w14:textId="77777777" w:rsidR="0021770D" w:rsidRDefault="0021770D" w:rsidP="0021770D">
      <w:pPr>
        <w:pStyle w:val="CommentText"/>
      </w:pPr>
      <w:r>
        <w:rPr>
          <w:rStyle w:val="CommentReference"/>
        </w:rPr>
        <w:annotationRef/>
      </w:r>
      <w:r>
        <w:t>This is good</w:t>
      </w:r>
    </w:p>
  </w:comment>
  <w:comment w:id="9" w:author="Sagnik Dakshit" w:date="2024-11-09T14:18:00Z" w:initials="SD">
    <w:p w14:paraId="17D714B8" w14:textId="77777777" w:rsidR="009F0E86" w:rsidRDefault="009F0E86" w:rsidP="009F0E86">
      <w:pPr>
        <w:pStyle w:val="CommentText"/>
      </w:pPr>
      <w:r>
        <w:rPr>
          <w:rStyle w:val="CommentReference"/>
        </w:rPr>
        <w:annotationRef/>
      </w:r>
      <w:r>
        <w:t>Before this paragraph, put a paragraph about the non-federated learning and the motivation.</w:t>
      </w:r>
    </w:p>
  </w:comment>
  <w:comment w:id="10" w:author="Nikil Sharan Prabahar Balasubramanian" w:date="2024-11-10T00:00:00Z" w:initials="NP">
    <w:p w14:paraId="36B88A77" w14:textId="77777777" w:rsidR="00D62ADB" w:rsidRDefault="00D62ADB" w:rsidP="00D62ADB">
      <w:pPr>
        <w:pStyle w:val="CommentText"/>
      </w:pPr>
      <w:r>
        <w:rPr>
          <w:rStyle w:val="CommentReference"/>
        </w:rPr>
        <w:annotationRef/>
      </w:r>
      <w:r>
        <w:t>Done</w:t>
      </w:r>
    </w:p>
  </w:comment>
  <w:comment w:id="13" w:author="Sagnik Dakshit" w:date="2024-11-09T14:46:00Z" w:initials="SD">
    <w:p w14:paraId="3372BEBE" w14:textId="77777777" w:rsidR="00DF6E76" w:rsidRDefault="00DF6E76" w:rsidP="00DF6E76">
      <w:pPr>
        <w:pStyle w:val="CommentText"/>
      </w:pPr>
      <w:r>
        <w:rPr>
          <w:rStyle w:val="CommentReference"/>
        </w:rPr>
        <w:annotationRef/>
      </w:r>
      <w:r>
        <w:t>This section should come before datasets and architectures</w:t>
      </w:r>
    </w:p>
  </w:comment>
  <w:comment w:id="14" w:author="Nikil Sharan Prabahar Balasubramanian" w:date="2024-11-10T00:51:00Z" w:initials="NP">
    <w:p w14:paraId="6D975058" w14:textId="77777777" w:rsidR="00DF6E76" w:rsidRDefault="00DF6E76" w:rsidP="00DF6E76">
      <w:pPr>
        <w:pStyle w:val="CommentText"/>
      </w:pPr>
      <w:r>
        <w:rPr>
          <w:rStyle w:val="CommentReference"/>
        </w:rPr>
        <w:annotationRef/>
      </w:r>
      <w:r>
        <w:t>Done</w:t>
      </w:r>
    </w:p>
  </w:comment>
  <w:comment w:id="16" w:author="Sagnik Dakshit" w:date="2024-11-09T14:44:00Z" w:initials="SD">
    <w:p w14:paraId="631D66E3" w14:textId="0E091DDD" w:rsidR="00532F39" w:rsidRDefault="00532F39" w:rsidP="00532F39">
      <w:pPr>
        <w:pStyle w:val="CommentText"/>
      </w:pPr>
      <w:r>
        <w:rPr>
          <w:rStyle w:val="CommentReference"/>
        </w:rPr>
        <w:annotationRef/>
      </w:r>
      <w:r>
        <w:t>What are the numbers after augmentation?</w:t>
      </w:r>
    </w:p>
  </w:comment>
  <w:comment w:id="17" w:author="Nikil Sharan Prabahar Balasubramanian" w:date="2024-11-10T00:44:00Z" w:initials="NP">
    <w:p w14:paraId="5D240EA2" w14:textId="77777777" w:rsidR="00E54BF3" w:rsidRDefault="00E54BF3" w:rsidP="00E54BF3">
      <w:pPr>
        <w:pStyle w:val="CommentText"/>
      </w:pPr>
      <w:r>
        <w:rPr>
          <w:rStyle w:val="CommentReference"/>
        </w:rPr>
        <w:annotationRef/>
      </w:r>
      <w:r>
        <w:t>Done -MIT-BIH</w:t>
      </w:r>
    </w:p>
  </w:comment>
  <w:comment w:id="18" w:author="Sagnik Dakshit" w:date="2024-11-09T14:45:00Z" w:initials="SD">
    <w:p w14:paraId="14BDB389" w14:textId="2B41625C" w:rsidR="00532F39" w:rsidRDefault="00532F39" w:rsidP="00532F39">
      <w:pPr>
        <w:pStyle w:val="CommentText"/>
      </w:pPr>
      <w:r>
        <w:rPr>
          <w:rStyle w:val="CommentReference"/>
        </w:rPr>
        <w:annotationRef/>
      </w:r>
      <w:r>
        <w:t>Same, numbers after augmentation</w:t>
      </w:r>
    </w:p>
  </w:comment>
  <w:comment w:id="19" w:author="Sagnik Dakshit" w:date="2024-11-09T14:45:00Z" w:initials="SD">
    <w:p w14:paraId="2B44A25C" w14:textId="77777777" w:rsidR="00532F39" w:rsidRDefault="00532F39" w:rsidP="00532F39">
      <w:pPr>
        <w:pStyle w:val="CommentText"/>
      </w:pPr>
      <w:r>
        <w:rPr>
          <w:rStyle w:val="CommentReference"/>
        </w:rPr>
        <w:annotationRef/>
      </w:r>
      <w:r>
        <w:t>And mention that all augmentation methods resulted in the same number</w:t>
      </w:r>
    </w:p>
  </w:comment>
  <w:comment w:id="20" w:author="Nikil Sharan Prabahar Balasubramanian" w:date="2024-11-10T00:48:00Z" w:initials="NP">
    <w:p w14:paraId="593D3FB1" w14:textId="77777777" w:rsidR="00716AC5" w:rsidRDefault="00716AC5" w:rsidP="00716AC5">
      <w:pPr>
        <w:pStyle w:val="CommentText"/>
      </w:pPr>
      <w:r>
        <w:rPr>
          <w:rStyle w:val="CommentReference"/>
        </w:rPr>
        <w:annotationRef/>
      </w:r>
      <w:r>
        <w:t>Done - PTBXL numbers</w:t>
      </w:r>
      <w:r>
        <w:br/>
      </w:r>
    </w:p>
  </w:comment>
  <w:comment w:id="21" w:author="Sagnik Dakshit" w:date="2024-11-09T14:52:00Z" w:initials="SD">
    <w:p w14:paraId="44F7AC4C" w14:textId="77777777" w:rsidR="0021770D" w:rsidRDefault="0021770D" w:rsidP="0021770D">
      <w:pPr>
        <w:pStyle w:val="CommentText"/>
      </w:pPr>
      <w:r>
        <w:rPr>
          <w:rStyle w:val="CommentReference"/>
        </w:rPr>
        <w:annotationRef/>
      </w:r>
      <w:r>
        <w:t>Why not merge it with the previous architecture section.</w:t>
      </w:r>
    </w:p>
  </w:comment>
  <w:comment w:id="24" w:author="Sagnik Dakshit" w:date="2024-11-09T14:56:00Z" w:initials="SD">
    <w:p w14:paraId="6BC9F220" w14:textId="77777777" w:rsidR="000621A4" w:rsidRDefault="000621A4" w:rsidP="000621A4">
      <w:pPr>
        <w:pStyle w:val="CommentText"/>
      </w:pPr>
      <w:r>
        <w:rPr>
          <w:rStyle w:val="CommentReference"/>
        </w:rPr>
        <w:annotationRef/>
      </w:r>
      <w:r>
        <w:t>This underfitting and overfitting should go in the previous chapter as to Why we need augmentation. Keep the focus of this chapter on effect on feature space.</w:t>
      </w:r>
    </w:p>
  </w:comment>
  <w:comment w:id="25" w:author="Nikil Sharan Prabahar Balasubramanian" w:date="2024-11-10T01:44:00Z" w:initials="NP">
    <w:p w14:paraId="3D5AA934" w14:textId="77777777" w:rsidR="000621A4" w:rsidRDefault="000621A4" w:rsidP="000621A4">
      <w:pPr>
        <w:pStyle w:val="CommentText"/>
      </w:pPr>
      <w:r>
        <w:rPr>
          <w:rStyle w:val="CommentReference"/>
        </w:rPr>
        <w:annotationRef/>
      </w:r>
      <w:r>
        <w:t>Done</w:t>
      </w:r>
    </w:p>
  </w:comment>
  <w:comment w:id="32" w:author="Sagnik Dakshit" w:date="2024-11-09T15:00:00Z" w:initials="SD">
    <w:p w14:paraId="42D736B9" w14:textId="77777777" w:rsidR="00DD0B5E" w:rsidRDefault="00DD0B5E" w:rsidP="00DD0B5E">
      <w:pPr>
        <w:pStyle w:val="CommentText"/>
      </w:pPr>
      <w:r>
        <w:rPr>
          <w:rStyle w:val="CommentReference"/>
        </w:rPr>
        <w:annotationRef/>
      </w:r>
      <w:r>
        <w:t>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BE6CD2D" w15:done="1"/>
  <w15:commentEx w15:paraId="4AC77A38" w15:done="1"/>
  <w15:commentEx w15:paraId="61A8A5D6" w15:paraIdParent="4AC77A38" w15:done="1"/>
  <w15:commentEx w15:paraId="1DEEE760" w15:done="1"/>
  <w15:commentEx w15:paraId="17D714B8" w15:done="1"/>
  <w15:commentEx w15:paraId="36B88A77" w15:paraIdParent="17D714B8" w15:done="1"/>
  <w15:commentEx w15:paraId="3372BEBE" w15:done="1"/>
  <w15:commentEx w15:paraId="6D975058" w15:paraIdParent="3372BEBE" w15:done="1"/>
  <w15:commentEx w15:paraId="631D66E3" w15:done="1"/>
  <w15:commentEx w15:paraId="5D240EA2" w15:paraIdParent="631D66E3" w15:done="1"/>
  <w15:commentEx w15:paraId="14BDB389" w15:done="1"/>
  <w15:commentEx w15:paraId="2B44A25C" w15:paraIdParent="14BDB389" w15:done="1"/>
  <w15:commentEx w15:paraId="593D3FB1" w15:paraIdParent="14BDB389" w15:done="1"/>
  <w15:commentEx w15:paraId="44F7AC4C" w15:done="1"/>
  <w15:commentEx w15:paraId="6BC9F220" w15:done="1"/>
  <w15:commentEx w15:paraId="3D5AA934" w15:paraIdParent="6BC9F220" w15:done="1"/>
  <w15:commentEx w15:paraId="42D736B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A52E3E3" w16cex:dateUtc="2024-11-09T18:45:00Z"/>
  <w16cex:commentExtensible w16cex:durableId="35FF0EA9" w16cex:dateUtc="2024-11-09T19:52:00Z">
    <w16cex:extLst>
      <w16:ext w16:uri="{CE6994B0-6A32-4C9F-8C6B-6E91EDA988CE}">
        <cr:reactions xmlns:cr="http://schemas.microsoft.com/office/comments/2020/reactions">
          <cr:reaction reactionType="1">
            <cr:reactionInfo dateUtc="2024-11-10T05:50:21Z">
              <cr:user userId="S::nprabaharbalasubra@patriots.uttyler.edu::c62c4e34-10f3-493d-9883-9e42f08eb846" userProvider="AD" userName="Nikil Sharan Prabahar Balasubramanian"/>
            </cr:reactionInfo>
          </cr:reaction>
        </cr:reactions>
      </w16:ext>
    </w16cex:extLst>
  </w16cex:commentExtensible>
  <w16cex:commentExtensible w16cex:durableId="1D2CDE19" w16cex:dateUtc="2024-11-10T06:00:00Z"/>
  <w16cex:commentExtensible w16cex:durableId="2003257A" w16cex:dateUtc="2024-11-09T20:14:00Z">
    <w16cex:extLst>
      <w16:ext w16:uri="{CE6994B0-6A32-4C9F-8C6B-6E91EDA988CE}">
        <cr:reactions xmlns:cr="http://schemas.microsoft.com/office/comments/2020/reactions">
          <cr:reaction reactionType="1">
            <cr:reactionInfo dateUtc="2024-11-10T05:57:13Z">
              <cr:user userId="S::nprabaharbalasubra@patriots.uttyler.edu::c62c4e34-10f3-493d-9883-9e42f08eb846" userProvider="AD" userName="Nikil Sharan Prabahar Balasubramanian"/>
            </cr:reactionInfo>
          </cr:reaction>
        </cr:reactions>
      </w16:ext>
    </w16cex:extLst>
  </w16cex:commentExtensible>
  <w16cex:commentExtensible w16cex:durableId="3EF2F04E" w16cex:dateUtc="2024-11-09T20:18:00Z">
    <w16cex:extLst>
      <w16:ext w16:uri="{CE6994B0-6A32-4C9F-8C6B-6E91EDA988CE}">
        <cr:reactions xmlns:cr="http://schemas.microsoft.com/office/comments/2020/reactions">
          <cr:reaction reactionType="1">
            <cr:reactionInfo dateUtc="2024-11-10T05:56:30Z">
              <cr:user userId="S::nprabaharbalasubra@patriots.uttyler.edu::c62c4e34-10f3-493d-9883-9e42f08eb846" userProvider="AD" userName="Nikil Sharan Prabahar Balasubramanian"/>
            </cr:reactionInfo>
          </cr:reaction>
        </cr:reactions>
      </w16:ext>
    </w16cex:extLst>
  </w16cex:commentExtensible>
  <w16cex:commentExtensible w16cex:durableId="50B74EEC" w16cex:dateUtc="2024-11-10T06:00:00Z"/>
  <w16cex:commentExtensible w16cex:durableId="139CAF0D" w16cex:dateUtc="2024-11-09T20:46:00Z">
    <w16cex:extLst>
      <w16:ext w16:uri="{CE6994B0-6A32-4C9F-8C6B-6E91EDA988CE}">
        <cr:reactions xmlns:cr="http://schemas.microsoft.com/office/comments/2020/reactions">
          <cr:reaction reactionType="1">
            <cr:reactionInfo dateUtc="2024-11-10T06:50:58Z">
              <cr:user userId="S::nprabaharbalasubra@patriots.uttyler.edu::c62c4e34-10f3-493d-9883-9e42f08eb846" userProvider="AD" userName="Nikil Sharan Prabahar Balasubramanian"/>
            </cr:reactionInfo>
          </cr:reaction>
        </cr:reactions>
      </w16:ext>
    </w16cex:extLst>
  </w16cex:commentExtensible>
  <w16cex:commentExtensible w16cex:durableId="73E001A3" w16cex:dateUtc="2024-11-10T06:51:00Z"/>
  <w16cex:commentExtensible w16cex:durableId="14C5F4DA" w16cex:dateUtc="2024-11-09T20:44:00Z">
    <w16cex:extLst>
      <w16:ext w16:uri="{CE6994B0-6A32-4C9F-8C6B-6E91EDA988CE}">
        <cr:reactions xmlns:cr="http://schemas.microsoft.com/office/comments/2020/reactions">
          <cr:reaction reactionType="1">
            <cr:reactionInfo dateUtc="2024-11-10T06:11:45Z">
              <cr:user userId="S::nprabaharbalasubra@patriots.uttyler.edu::c62c4e34-10f3-493d-9883-9e42f08eb846" userProvider="AD" userName="Nikil Sharan Prabahar Balasubramanian"/>
            </cr:reactionInfo>
          </cr:reaction>
        </cr:reactions>
      </w16:ext>
    </w16cex:extLst>
  </w16cex:commentExtensible>
  <w16cex:commentExtensible w16cex:durableId="3E1FE19D" w16cex:dateUtc="2024-11-10T06:44:00Z"/>
  <w16cex:commentExtensible w16cex:durableId="1E36FF3F" w16cex:dateUtc="2024-11-09T20:45:00Z">
    <w16cex:extLst>
      <w16:ext w16:uri="{CE6994B0-6A32-4C9F-8C6B-6E91EDA988CE}">
        <cr:reactions xmlns:cr="http://schemas.microsoft.com/office/comments/2020/reactions">
          <cr:reaction reactionType="1">
            <cr:reactionInfo dateUtc="2024-11-10T06:48:00Z">
              <cr:user userId="S::nprabaharbalasubra@patriots.uttyler.edu::c62c4e34-10f3-493d-9883-9e42f08eb846" userProvider="AD" userName="Nikil Sharan Prabahar Balasubramanian"/>
            </cr:reactionInfo>
          </cr:reaction>
        </cr:reactions>
      </w16:ext>
    </w16cex:extLst>
  </w16cex:commentExtensible>
  <w16cex:commentExtensible w16cex:durableId="162D65C9" w16cex:dateUtc="2024-11-09T20:45:00Z"/>
  <w16cex:commentExtensible w16cex:durableId="53E4E7E3" w16cex:dateUtc="2024-11-10T06:48:00Z"/>
  <w16cex:commentExtensible w16cex:durableId="1ADD4664" w16cex:dateUtc="2024-11-09T20:52:00Z">
    <w16cex:extLst>
      <w16:ext w16:uri="{CE6994B0-6A32-4C9F-8C6B-6E91EDA988CE}">
        <cr:reactions xmlns:cr="http://schemas.microsoft.com/office/comments/2020/reactions">
          <cr:reaction reactionType="1">
            <cr:reactionInfo dateUtc="2024-11-10T06:50:14Z">
              <cr:user userId="S::nprabaharbalasubra@patriots.uttyler.edu::c62c4e34-10f3-493d-9883-9e42f08eb846" userProvider="AD" userName="Nikil Sharan Prabahar Balasubramanian"/>
            </cr:reactionInfo>
          </cr:reaction>
        </cr:reactions>
      </w16:ext>
    </w16cex:extLst>
  </w16cex:commentExtensible>
  <w16cex:commentExtensible w16cex:durableId="14208BD3" w16cex:dateUtc="2024-11-09T20:56:00Z">
    <w16cex:extLst>
      <w16:ext w16:uri="{CE6994B0-6A32-4C9F-8C6B-6E91EDA988CE}">
        <cr:reactions xmlns:cr="http://schemas.microsoft.com/office/comments/2020/reactions">
          <cr:reaction reactionType="1">
            <cr:reactionInfo dateUtc="2024-11-10T07:44:28Z">
              <cr:user userId="S::nprabaharbalasubra@patriots.uttyler.edu::c62c4e34-10f3-493d-9883-9e42f08eb846" userProvider="AD" userName="Nikil Sharan Prabahar Balasubramanian"/>
            </cr:reactionInfo>
          </cr:reaction>
        </cr:reactions>
      </w16:ext>
    </w16cex:extLst>
  </w16cex:commentExtensible>
  <w16cex:commentExtensible w16cex:durableId="1DC59F3C" w16cex:dateUtc="2024-11-10T07:44:00Z"/>
  <w16cex:commentExtensible w16cex:durableId="47B1F16D" w16cex:dateUtc="2024-11-09T21:00:00Z">
    <w16cex:extLst>
      <w16:ext w16:uri="{CE6994B0-6A32-4C9F-8C6B-6E91EDA988CE}">
        <cr:reactions xmlns:cr="http://schemas.microsoft.com/office/comments/2020/reactions">
          <cr:reaction reactionType="1">
            <cr:reactionInfo dateUtc="2024-11-10T07:55:45Z">
              <cr:user userId="S::nprabaharbalasubra@patriots.uttyler.edu::c62c4e34-10f3-493d-9883-9e42f08eb846" userProvider="AD" userName="Nikil Sharan Prabahar Balasubramani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BE6CD2D" w16cid:durableId="5A52E3E3"/>
  <w16cid:commentId w16cid:paraId="4AC77A38" w16cid:durableId="35FF0EA9"/>
  <w16cid:commentId w16cid:paraId="61A8A5D6" w16cid:durableId="1D2CDE19"/>
  <w16cid:commentId w16cid:paraId="1DEEE760" w16cid:durableId="2003257A"/>
  <w16cid:commentId w16cid:paraId="17D714B8" w16cid:durableId="3EF2F04E"/>
  <w16cid:commentId w16cid:paraId="36B88A77" w16cid:durableId="50B74EEC"/>
  <w16cid:commentId w16cid:paraId="3372BEBE" w16cid:durableId="139CAF0D"/>
  <w16cid:commentId w16cid:paraId="6D975058" w16cid:durableId="73E001A3"/>
  <w16cid:commentId w16cid:paraId="631D66E3" w16cid:durableId="14C5F4DA"/>
  <w16cid:commentId w16cid:paraId="5D240EA2" w16cid:durableId="3E1FE19D"/>
  <w16cid:commentId w16cid:paraId="14BDB389" w16cid:durableId="1E36FF3F"/>
  <w16cid:commentId w16cid:paraId="2B44A25C" w16cid:durableId="162D65C9"/>
  <w16cid:commentId w16cid:paraId="593D3FB1" w16cid:durableId="53E4E7E3"/>
  <w16cid:commentId w16cid:paraId="44F7AC4C" w16cid:durableId="1ADD4664"/>
  <w16cid:commentId w16cid:paraId="6BC9F220" w16cid:durableId="14208BD3"/>
  <w16cid:commentId w16cid:paraId="3D5AA934" w16cid:durableId="1DC59F3C"/>
  <w16cid:commentId w16cid:paraId="42D736B9" w16cid:durableId="47B1F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BA7F67" w14:textId="77777777" w:rsidR="001A0F1F" w:rsidRDefault="001A0F1F">
      <w:pPr>
        <w:spacing w:after="0" w:line="240" w:lineRule="auto"/>
      </w:pPr>
      <w:r>
        <w:separator/>
      </w:r>
    </w:p>
  </w:endnote>
  <w:endnote w:type="continuationSeparator" w:id="0">
    <w:p w14:paraId="7C41F5BA" w14:textId="77777777" w:rsidR="001A0F1F" w:rsidRDefault="001A0F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72C0304-7D41-4D85-9E8E-FAD4BB7AF92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DC55F4B-F9FD-4233-90A2-2F9DEA45EBD8}"/>
    <w:embedBold r:id="rId3" w:fontKey="{AD00ABBC-5E09-4576-9736-A6E91243BA5B}"/>
    <w:embedItalic r:id="rId4" w:fontKey="{113D7665-4D88-4911-BEEE-F3FF4AE26D9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990D730F-E7A7-42A6-B559-878DA4CC1EA7}"/>
    <w:embedItalic r:id="rId6" w:fontKey="{3F2A66B3-2927-444D-84B3-779D0B640421}"/>
  </w:font>
  <w:font w:name="Cambria">
    <w:panose1 w:val="02040503050406030204"/>
    <w:charset w:val="00"/>
    <w:family w:val="roman"/>
    <w:pitch w:val="variable"/>
    <w:sig w:usb0="E00006FF" w:usb1="420024FF" w:usb2="02000000" w:usb3="00000000" w:csb0="0000019F" w:csb1="00000000"/>
    <w:embedRegular r:id="rId7" w:fontKey="{AAFCD647-AD88-4FE5-BDF6-E053CC066454}"/>
  </w:font>
  <w:font w:name="Aptos">
    <w:charset w:val="00"/>
    <w:family w:val="swiss"/>
    <w:pitch w:val="variable"/>
    <w:sig w:usb0="20000287" w:usb1="00000003" w:usb2="00000000" w:usb3="00000000" w:csb0="0000019F" w:csb1="00000000"/>
    <w:embedRegular r:id="rId8" w:fontKey="{99DD3F33-4FED-436A-9081-5E423E5DFB56}"/>
  </w:font>
  <w:font w:name="Cambria Math">
    <w:panose1 w:val="02040503050406030204"/>
    <w:charset w:val="00"/>
    <w:family w:val="roman"/>
    <w:pitch w:val="variable"/>
    <w:sig w:usb0="E00006FF" w:usb1="420024FF" w:usb2="02000000" w:usb3="00000000" w:csb0="0000019F" w:csb1="00000000"/>
    <w:embedRegular r:id="rId9" w:fontKey="{67D8D715-287F-43B2-8D01-3E3D03899A30}"/>
    <w:embedItalic r:id="rId10" w:fontKey="{F69F73B9-0DD3-4B01-A4C8-F2150DFC40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E4AA8C" w14:textId="77777777" w:rsidR="001A0F1F" w:rsidRDefault="001A0F1F">
      <w:pPr>
        <w:spacing w:after="0" w:line="240" w:lineRule="auto"/>
      </w:pPr>
      <w:r>
        <w:separator/>
      </w:r>
    </w:p>
  </w:footnote>
  <w:footnote w:type="continuationSeparator" w:id="0">
    <w:p w14:paraId="49C19089" w14:textId="77777777" w:rsidR="001A0F1F" w:rsidRDefault="001A0F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kil Sharan Prabahar Balasubramanian">
    <w15:presenceInfo w15:providerId="AD" w15:userId="S::nprabaharbalasubra@patriots.uttyler.edu::c62c4e34-10f3-493d-9883-9e42f08eb846"/>
  </w15:person>
  <w15:person w15:author="Sagnik Dakshit">
    <w15:presenceInfo w15:providerId="AD" w15:userId="S::sdakshit@uttyler.edu::28e45647-5d68-40b2-8b7b-e7f1d86a4b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13BDC"/>
    <w:rsid w:val="000262ED"/>
    <w:rsid w:val="0002645C"/>
    <w:rsid w:val="000273A9"/>
    <w:rsid w:val="00027A8A"/>
    <w:rsid w:val="000474D1"/>
    <w:rsid w:val="00050157"/>
    <w:rsid w:val="00051916"/>
    <w:rsid w:val="000621A4"/>
    <w:rsid w:val="00082807"/>
    <w:rsid w:val="00084BF2"/>
    <w:rsid w:val="00086D8E"/>
    <w:rsid w:val="0009001C"/>
    <w:rsid w:val="00092DFA"/>
    <w:rsid w:val="000B3E32"/>
    <w:rsid w:val="000C0AC5"/>
    <w:rsid w:val="000D0172"/>
    <w:rsid w:val="000E720C"/>
    <w:rsid w:val="000F7797"/>
    <w:rsid w:val="00105124"/>
    <w:rsid w:val="00124A83"/>
    <w:rsid w:val="001428CA"/>
    <w:rsid w:val="0014358D"/>
    <w:rsid w:val="001511A1"/>
    <w:rsid w:val="00154597"/>
    <w:rsid w:val="001553E0"/>
    <w:rsid w:val="00171DD8"/>
    <w:rsid w:val="0017368B"/>
    <w:rsid w:val="0017544E"/>
    <w:rsid w:val="00177910"/>
    <w:rsid w:val="001825CF"/>
    <w:rsid w:val="0019480B"/>
    <w:rsid w:val="001A0F1F"/>
    <w:rsid w:val="001B5953"/>
    <w:rsid w:val="001C01DF"/>
    <w:rsid w:val="001D1213"/>
    <w:rsid w:val="001D67D5"/>
    <w:rsid w:val="001F2420"/>
    <w:rsid w:val="001F4296"/>
    <w:rsid w:val="001F4861"/>
    <w:rsid w:val="0020656F"/>
    <w:rsid w:val="00212B10"/>
    <w:rsid w:val="00216EA4"/>
    <w:rsid w:val="0021770D"/>
    <w:rsid w:val="00243551"/>
    <w:rsid w:val="00246931"/>
    <w:rsid w:val="002600C9"/>
    <w:rsid w:val="0026744B"/>
    <w:rsid w:val="002700EB"/>
    <w:rsid w:val="002742D3"/>
    <w:rsid w:val="00274493"/>
    <w:rsid w:val="00291E8F"/>
    <w:rsid w:val="002B3CF0"/>
    <w:rsid w:val="002C06D8"/>
    <w:rsid w:val="002D4B49"/>
    <w:rsid w:val="002D5845"/>
    <w:rsid w:val="002E2B8D"/>
    <w:rsid w:val="002E5245"/>
    <w:rsid w:val="002F63A5"/>
    <w:rsid w:val="00301A41"/>
    <w:rsid w:val="00320C6F"/>
    <w:rsid w:val="00321BB2"/>
    <w:rsid w:val="003323EE"/>
    <w:rsid w:val="00333CD5"/>
    <w:rsid w:val="00351B0B"/>
    <w:rsid w:val="00354D08"/>
    <w:rsid w:val="00364D1A"/>
    <w:rsid w:val="0037593E"/>
    <w:rsid w:val="003922F4"/>
    <w:rsid w:val="003F0132"/>
    <w:rsid w:val="003F3C84"/>
    <w:rsid w:val="00400FAF"/>
    <w:rsid w:val="004050BC"/>
    <w:rsid w:val="004236C8"/>
    <w:rsid w:val="00436486"/>
    <w:rsid w:val="00461B31"/>
    <w:rsid w:val="00462CA4"/>
    <w:rsid w:val="004869EC"/>
    <w:rsid w:val="00495A33"/>
    <w:rsid w:val="004B2881"/>
    <w:rsid w:val="004D4550"/>
    <w:rsid w:val="004E3124"/>
    <w:rsid w:val="00503289"/>
    <w:rsid w:val="005037FF"/>
    <w:rsid w:val="00506195"/>
    <w:rsid w:val="00532F39"/>
    <w:rsid w:val="00534A05"/>
    <w:rsid w:val="005351CD"/>
    <w:rsid w:val="005558BC"/>
    <w:rsid w:val="0055767B"/>
    <w:rsid w:val="0057334D"/>
    <w:rsid w:val="0057608D"/>
    <w:rsid w:val="00577EDA"/>
    <w:rsid w:val="00582E57"/>
    <w:rsid w:val="0059436B"/>
    <w:rsid w:val="005A2467"/>
    <w:rsid w:val="005A53D4"/>
    <w:rsid w:val="005B7945"/>
    <w:rsid w:val="005C10EB"/>
    <w:rsid w:val="005C1226"/>
    <w:rsid w:val="005C3CA9"/>
    <w:rsid w:val="005D211E"/>
    <w:rsid w:val="005D2554"/>
    <w:rsid w:val="005D2A84"/>
    <w:rsid w:val="005D4113"/>
    <w:rsid w:val="005F6F8A"/>
    <w:rsid w:val="00615092"/>
    <w:rsid w:val="00635658"/>
    <w:rsid w:val="006531A4"/>
    <w:rsid w:val="0066415B"/>
    <w:rsid w:val="006700B0"/>
    <w:rsid w:val="006755D1"/>
    <w:rsid w:val="00693BDE"/>
    <w:rsid w:val="006A0411"/>
    <w:rsid w:val="006A738A"/>
    <w:rsid w:val="006B521B"/>
    <w:rsid w:val="006C05D3"/>
    <w:rsid w:val="006C76C4"/>
    <w:rsid w:val="006D6085"/>
    <w:rsid w:val="00707527"/>
    <w:rsid w:val="00716AC5"/>
    <w:rsid w:val="00721758"/>
    <w:rsid w:val="007259F0"/>
    <w:rsid w:val="00743BA5"/>
    <w:rsid w:val="00745694"/>
    <w:rsid w:val="00762E16"/>
    <w:rsid w:val="00776A71"/>
    <w:rsid w:val="007A1702"/>
    <w:rsid w:val="007A3F4C"/>
    <w:rsid w:val="007B1B7F"/>
    <w:rsid w:val="007D6559"/>
    <w:rsid w:val="007F0893"/>
    <w:rsid w:val="00805118"/>
    <w:rsid w:val="008136B0"/>
    <w:rsid w:val="00856270"/>
    <w:rsid w:val="00860926"/>
    <w:rsid w:val="0087289E"/>
    <w:rsid w:val="00892384"/>
    <w:rsid w:val="008A17F0"/>
    <w:rsid w:val="008A1A61"/>
    <w:rsid w:val="008B3818"/>
    <w:rsid w:val="008B5982"/>
    <w:rsid w:val="008E7FA6"/>
    <w:rsid w:val="008F06A8"/>
    <w:rsid w:val="008F1243"/>
    <w:rsid w:val="009044B7"/>
    <w:rsid w:val="0092161A"/>
    <w:rsid w:val="00936800"/>
    <w:rsid w:val="009429AA"/>
    <w:rsid w:val="00944DF3"/>
    <w:rsid w:val="00953DAD"/>
    <w:rsid w:val="00971D79"/>
    <w:rsid w:val="00985D0A"/>
    <w:rsid w:val="009B293E"/>
    <w:rsid w:val="009B7A90"/>
    <w:rsid w:val="009C5774"/>
    <w:rsid w:val="009C67C7"/>
    <w:rsid w:val="009D5704"/>
    <w:rsid w:val="009F0E86"/>
    <w:rsid w:val="009F1C43"/>
    <w:rsid w:val="00A01D75"/>
    <w:rsid w:val="00A10750"/>
    <w:rsid w:val="00A11ABF"/>
    <w:rsid w:val="00A14493"/>
    <w:rsid w:val="00A202C2"/>
    <w:rsid w:val="00A734AD"/>
    <w:rsid w:val="00A75CE4"/>
    <w:rsid w:val="00A77722"/>
    <w:rsid w:val="00A90DEE"/>
    <w:rsid w:val="00A927F2"/>
    <w:rsid w:val="00A96E06"/>
    <w:rsid w:val="00AA0519"/>
    <w:rsid w:val="00AB68B2"/>
    <w:rsid w:val="00AF09B1"/>
    <w:rsid w:val="00B0106F"/>
    <w:rsid w:val="00B11C3C"/>
    <w:rsid w:val="00B365C9"/>
    <w:rsid w:val="00B437F8"/>
    <w:rsid w:val="00B575FB"/>
    <w:rsid w:val="00B660E6"/>
    <w:rsid w:val="00B974D5"/>
    <w:rsid w:val="00BA173F"/>
    <w:rsid w:val="00BB5A8B"/>
    <w:rsid w:val="00BC3F8C"/>
    <w:rsid w:val="00BF79DB"/>
    <w:rsid w:val="00C23D24"/>
    <w:rsid w:val="00C70E43"/>
    <w:rsid w:val="00C7691A"/>
    <w:rsid w:val="00C90DD6"/>
    <w:rsid w:val="00CA297B"/>
    <w:rsid w:val="00CA71D6"/>
    <w:rsid w:val="00CB0195"/>
    <w:rsid w:val="00CC1128"/>
    <w:rsid w:val="00CC6042"/>
    <w:rsid w:val="00CD6A7E"/>
    <w:rsid w:val="00CE0DF2"/>
    <w:rsid w:val="00CE4AF1"/>
    <w:rsid w:val="00CF15DE"/>
    <w:rsid w:val="00CF1D04"/>
    <w:rsid w:val="00CF1D29"/>
    <w:rsid w:val="00D03155"/>
    <w:rsid w:val="00D05683"/>
    <w:rsid w:val="00D100F5"/>
    <w:rsid w:val="00D41075"/>
    <w:rsid w:val="00D62ADB"/>
    <w:rsid w:val="00D744E3"/>
    <w:rsid w:val="00D76172"/>
    <w:rsid w:val="00D77267"/>
    <w:rsid w:val="00DB1D90"/>
    <w:rsid w:val="00DC21E7"/>
    <w:rsid w:val="00DC4CCB"/>
    <w:rsid w:val="00DD0B5E"/>
    <w:rsid w:val="00DD4F54"/>
    <w:rsid w:val="00DD6103"/>
    <w:rsid w:val="00DE2382"/>
    <w:rsid w:val="00DE4BC9"/>
    <w:rsid w:val="00DE59C1"/>
    <w:rsid w:val="00DE7BC8"/>
    <w:rsid w:val="00DF6E76"/>
    <w:rsid w:val="00E01ED8"/>
    <w:rsid w:val="00E268BA"/>
    <w:rsid w:val="00E46824"/>
    <w:rsid w:val="00E5142E"/>
    <w:rsid w:val="00E54BF3"/>
    <w:rsid w:val="00E847F8"/>
    <w:rsid w:val="00EA27F4"/>
    <w:rsid w:val="00EA6BAE"/>
    <w:rsid w:val="00EB0828"/>
    <w:rsid w:val="00EB1E0A"/>
    <w:rsid w:val="00EC5B2F"/>
    <w:rsid w:val="00ED675D"/>
    <w:rsid w:val="00EF16DC"/>
    <w:rsid w:val="00F20F61"/>
    <w:rsid w:val="00F26460"/>
    <w:rsid w:val="00F37410"/>
    <w:rsid w:val="00F54DDE"/>
    <w:rsid w:val="00F55656"/>
    <w:rsid w:val="00F55F45"/>
    <w:rsid w:val="00F56265"/>
    <w:rsid w:val="00F67F32"/>
    <w:rsid w:val="00FB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TotalTime>
  <Pages>117</Pages>
  <Words>50471</Words>
  <Characters>287690</Characters>
  <Application>Microsoft Office Word</Application>
  <DocSecurity>0</DocSecurity>
  <Lines>2397</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348</cp:revision>
  <dcterms:created xsi:type="dcterms:W3CDTF">2024-11-09T21:03:00Z</dcterms:created>
  <dcterms:modified xsi:type="dcterms:W3CDTF">2024-11-19T01:42:00Z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id="jkTzG2nc"/&gt;&lt;style id="http://www.zotero.org/styles/chicago-author-date" locale="en-US" hasBibliography="1" bibliographyStyleHasBeenSet="1"/&gt;&lt;prefs&gt;&lt;pref name="fieldType" value="Field"/&gt;&lt;pref name</vt:lpwstr>
  </property>
  <property fmtid="{D5CDD505-2E9C-101B-9397-08002B2CF9AE}" pid="4" name="ZOTERO_PREF_2">
    <vt:lpwstr>="automaticJournalAbbreviations" value="true"/&gt;&lt;/prefs&gt;&lt;/data&gt;</vt:lpwstr>
  </property>
</Properties>
</file>