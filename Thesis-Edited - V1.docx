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5BBCB"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does Augmentation affect Feature Space: A study using various augmentation methods in Distributed Learning</w:t>
      </w:r>
    </w:p>
    <w:p w14:paraId="4CD21590" w14:textId="77777777" w:rsidR="00F55F45" w:rsidRDefault="00F55F45">
      <w:pPr>
        <w:spacing w:after="0" w:line="480" w:lineRule="auto"/>
        <w:jc w:val="center"/>
        <w:rPr>
          <w:rFonts w:ascii="Times New Roman" w:eastAsia="Times New Roman" w:hAnsi="Times New Roman" w:cs="Times New Roman"/>
          <w:sz w:val="24"/>
          <w:szCs w:val="24"/>
        </w:rPr>
      </w:pPr>
    </w:p>
    <w:p w14:paraId="329225B5" w14:textId="77777777" w:rsidR="00F55F45" w:rsidRDefault="00000000">
      <w:pPr>
        <w:spacing w:after="0" w:line="480" w:lineRule="auto"/>
        <w:jc w:val="center"/>
        <w:rPr>
          <w:rFonts w:ascii="Times New Roman" w:eastAsia="Times New Roman" w:hAnsi="Times New Roman" w:cs="Times New Roman"/>
          <w:sz w:val="24"/>
          <w:szCs w:val="24"/>
        </w:rPr>
      </w:pPr>
      <w:ins w:id="0" w:author="Nikil Sharan Prabahar Balasubramanian" w:date="2024-11-02T18:35:00Z">
        <w:r>
          <w:rPr>
            <w:rFonts w:ascii="Times New Roman" w:eastAsia="Times New Roman" w:hAnsi="Times New Roman" w:cs="Times New Roman"/>
            <w:sz w:val="24"/>
            <w:szCs w:val="24"/>
          </w:rPr>
          <w:t>Nikil Sharan Prabahar Balasubramanian</w:t>
        </w:r>
      </w:ins>
    </w:p>
    <w:p w14:paraId="2BBD55EA"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thesis/dissertation submitted in partial fulfillment</w:t>
      </w:r>
    </w:p>
    <w:p w14:paraId="1995BE9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 of</w:t>
      </w:r>
    </w:p>
    <w:p w14:paraId="20BD4C66" w14:textId="77777777" w:rsidR="00F55F45" w:rsidRDefault="00000000">
      <w:pPr>
        <w:spacing w:after="0" w:line="480" w:lineRule="auto"/>
        <w:jc w:val="center"/>
        <w:rPr>
          <w:rFonts w:ascii="Times New Roman" w:eastAsia="Times New Roman" w:hAnsi="Times New Roman" w:cs="Times New Roman"/>
          <w:sz w:val="24"/>
          <w:szCs w:val="24"/>
        </w:rPr>
      </w:pPr>
      <w:ins w:id="1" w:author="Nikil Sharan Prabahar Balasubramanian" w:date="2024-11-02T18:36:00Z">
        <w:r>
          <w:rPr>
            <w:rFonts w:ascii="Times New Roman" w:eastAsia="Times New Roman" w:hAnsi="Times New Roman" w:cs="Times New Roman"/>
            <w:sz w:val="24"/>
            <w:szCs w:val="24"/>
          </w:rPr>
          <w:t>MS in Computer Science</w:t>
        </w:r>
      </w:ins>
    </w:p>
    <w:p w14:paraId="1928989C"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w:t>
      </w:r>
      <w:ins w:id="2" w:author="Nikil Sharan Prabahar Balasubramanian" w:date="2024-11-02T18:36:00Z">
        <w:r>
          <w:rPr>
            <w:rFonts w:ascii="Times New Roman" w:eastAsia="Times New Roman" w:hAnsi="Times New Roman" w:cs="Times New Roman"/>
            <w:sz w:val="24"/>
            <w:szCs w:val="24"/>
          </w:rPr>
          <w:t>Computer Science</w:t>
        </w:r>
      </w:ins>
    </w:p>
    <w:p w14:paraId="45734AF3" w14:textId="77777777" w:rsidR="00F55F45" w:rsidRDefault="00F55F45">
      <w:pPr>
        <w:spacing w:after="0" w:line="480" w:lineRule="auto"/>
        <w:jc w:val="center"/>
        <w:rPr>
          <w:rFonts w:ascii="Times New Roman" w:eastAsia="Times New Roman" w:hAnsi="Times New Roman" w:cs="Times New Roman"/>
          <w:sz w:val="24"/>
          <w:szCs w:val="24"/>
        </w:rPr>
      </w:pPr>
    </w:p>
    <w:p w14:paraId="730F218B"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Sagnik Dakshit, Ph.D., Committee Chair</w:t>
      </w:r>
    </w:p>
    <w:p w14:paraId="2686C676" w14:textId="77777777" w:rsidR="00F55F45" w:rsidRDefault="00F55F45">
      <w:pPr>
        <w:spacing w:after="0" w:line="480" w:lineRule="auto"/>
        <w:jc w:val="center"/>
        <w:rPr>
          <w:rFonts w:ascii="Times New Roman" w:eastAsia="Times New Roman" w:hAnsi="Times New Roman" w:cs="Times New Roman"/>
          <w:sz w:val="24"/>
          <w:szCs w:val="24"/>
        </w:rPr>
      </w:pPr>
    </w:p>
    <w:p w14:paraId="1B78652D"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Soules College of Business</w:t>
      </w:r>
    </w:p>
    <w:p w14:paraId="74CE2DAF" w14:textId="77777777" w:rsidR="00F55F45" w:rsidRDefault="00000000">
      <w:pPr>
        <w:spacing w:after="0" w:line="480" w:lineRule="auto"/>
        <w:rPr>
          <w:rFonts w:ascii="Times New Roman" w:eastAsia="Times New Roman" w:hAnsi="Times New Roman" w:cs="Times New Roman"/>
          <w:sz w:val="24"/>
          <w:szCs w:val="24"/>
        </w:rPr>
      </w:pPr>
      <w:r>
        <w:br w:type="page"/>
      </w:r>
    </w:p>
    <w:p w14:paraId="24BB979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University of Texas at Tyler</w:t>
      </w:r>
    </w:p>
    <w:p w14:paraId="4BB2A5C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Tyler, Texas</w:t>
      </w:r>
    </w:p>
    <w:p w14:paraId="1F8E0EFF" w14:textId="77777777" w:rsidR="00F55F45" w:rsidRDefault="00F55F45">
      <w:pPr>
        <w:spacing w:after="0" w:line="240" w:lineRule="auto"/>
        <w:jc w:val="center"/>
        <w:rPr>
          <w:rFonts w:ascii="Times New Roman" w:eastAsia="Times New Roman" w:hAnsi="Times New Roman" w:cs="Times New Roman"/>
          <w:sz w:val="24"/>
          <w:szCs w:val="24"/>
        </w:rPr>
      </w:pPr>
    </w:p>
    <w:p w14:paraId="27E2085B"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t>
      </w: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Thesis/Doctoral Dissertation of</w:t>
      </w:r>
    </w:p>
    <w:p w14:paraId="25675BFC" w14:textId="77777777" w:rsidR="00F55F45" w:rsidRDefault="00F55F45">
      <w:pPr>
        <w:spacing w:after="0" w:line="240" w:lineRule="auto"/>
        <w:jc w:val="center"/>
        <w:rPr>
          <w:rFonts w:ascii="Times New Roman" w:eastAsia="Times New Roman" w:hAnsi="Times New Roman" w:cs="Times New Roman"/>
          <w:sz w:val="24"/>
          <w:szCs w:val="24"/>
        </w:rPr>
      </w:pPr>
    </w:p>
    <w:p w14:paraId="09408C9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0C5F5A79" w14:textId="77777777" w:rsidR="00F55F45" w:rsidRDefault="00F55F45">
      <w:pPr>
        <w:spacing w:after="0" w:line="240" w:lineRule="auto"/>
        <w:jc w:val="center"/>
        <w:rPr>
          <w:rFonts w:ascii="Times New Roman" w:eastAsia="Times New Roman" w:hAnsi="Times New Roman" w:cs="Times New Roman"/>
          <w:sz w:val="24"/>
          <w:szCs w:val="24"/>
        </w:rPr>
      </w:pPr>
    </w:p>
    <w:p w14:paraId="411E9BF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approved for the thesis/dissertation requirement on</w:t>
      </w:r>
    </w:p>
    <w:p w14:paraId="4E521B8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F82C11" w14:textId="0E0B82C4"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gramStart"/>
      <w:r>
        <w:rPr>
          <w:rFonts w:ascii="Times New Roman" w:eastAsia="Times New Roman" w:hAnsi="Times New Roman" w:cs="Times New Roman"/>
          <w:sz w:val="24"/>
          <w:szCs w:val="24"/>
        </w:rPr>
        <w:t>Master</w:t>
      </w:r>
      <w:r w:rsidR="00084BF2">
        <w:rPr>
          <w:rFonts w:ascii="Times New Roman" w:eastAsia="Times New Roman" w:hAnsi="Times New Roman" w:cs="Times New Roman"/>
          <w:sz w:val="24"/>
          <w:szCs w:val="24"/>
        </w:rPr>
        <w:t>’</w:t>
      </w:r>
      <w:r>
        <w:rPr>
          <w:rFonts w:ascii="Times New Roman" w:eastAsia="Times New Roman" w:hAnsi="Times New Roman" w:cs="Times New Roman"/>
          <w:sz w:val="24"/>
          <w:szCs w:val="24"/>
        </w:rPr>
        <w:t>s in Computer Science degree</w:t>
      </w:r>
      <w:proofErr w:type="gramEnd"/>
    </w:p>
    <w:p w14:paraId="51BF7053"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C436C" w14:textId="77777777" w:rsidR="00084BF2" w:rsidRDefault="00084BF2">
      <w:pPr>
        <w:spacing w:after="0" w:line="240" w:lineRule="auto"/>
        <w:jc w:val="right"/>
        <w:rPr>
          <w:rFonts w:ascii="Times New Roman" w:eastAsia="Times New Roman" w:hAnsi="Times New Roman" w:cs="Times New Roman"/>
          <w:sz w:val="24"/>
          <w:szCs w:val="24"/>
        </w:rPr>
      </w:pPr>
    </w:p>
    <w:p w14:paraId="3769F666" w14:textId="77777777" w:rsidR="00084BF2" w:rsidRDefault="00084BF2">
      <w:pPr>
        <w:spacing w:after="0" w:line="240" w:lineRule="auto"/>
        <w:jc w:val="right"/>
        <w:rPr>
          <w:rFonts w:ascii="Times New Roman" w:eastAsia="Times New Roman" w:hAnsi="Times New Roman" w:cs="Times New Roman"/>
          <w:sz w:val="24"/>
          <w:szCs w:val="24"/>
        </w:rPr>
      </w:pPr>
    </w:p>
    <w:p w14:paraId="6996D39A" w14:textId="77777777" w:rsidR="00084BF2" w:rsidRDefault="00084BF2">
      <w:pPr>
        <w:spacing w:after="0" w:line="240" w:lineRule="auto"/>
        <w:jc w:val="right"/>
        <w:rPr>
          <w:rFonts w:ascii="Times New Roman" w:eastAsia="Times New Roman" w:hAnsi="Times New Roman" w:cs="Times New Roman"/>
          <w:sz w:val="24"/>
          <w:szCs w:val="24"/>
        </w:rPr>
      </w:pPr>
    </w:p>
    <w:p w14:paraId="7C649FFF" w14:textId="77777777" w:rsidR="00084BF2" w:rsidRDefault="00084BF2">
      <w:pPr>
        <w:spacing w:after="0" w:line="240" w:lineRule="auto"/>
        <w:jc w:val="right"/>
        <w:rPr>
          <w:rFonts w:ascii="Times New Roman" w:eastAsia="Times New Roman" w:hAnsi="Times New Roman" w:cs="Times New Roman"/>
          <w:sz w:val="24"/>
          <w:szCs w:val="24"/>
        </w:rPr>
      </w:pPr>
    </w:p>
    <w:p w14:paraId="2B0A4C0C" w14:textId="77777777" w:rsidR="00084BF2" w:rsidRDefault="00084BF2">
      <w:pPr>
        <w:spacing w:after="0" w:line="240" w:lineRule="auto"/>
        <w:jc w:val="right"/>
        <w:rPr>
          <w:rFonts w:ascii="Times New Roman" w:eastAsia="Times New Roman" w:hAnsi="Times New Roman" w:cs="Times New Roman"/>
          <w:sz w:val="24"/>
          <w:szCs w:val="24"/>
        </w:rPr>
      </w:pPr>
    </w:p>
    <w:p w14:paraId="30378A02" w14:textId="77777777" w:rsidR="00084BF2" w:rsidRDefault="00084BF2">
      <w:pPr>
        <w:spacing w:after="0" w:line="240" w:lineRule="auto"/>
        <w:jc w:val="right"/>
        <w:rPr>
          <w:rFonts w:ascii="Times New Roman" w:eastAsia="Times New Roman" w:hAnsi="Times New Roman" w:cs="Times New Roman"/>
          <w:sz w:val="24"/>
          <w:szCs w:val="24"/>
        </w:rPr>
      </w:pPr>
    </w:p>
    <w:p w14:paraId="351353F6" w14:textId="77777777" w:rsidR="00084BF2" w:rsidRDefault="00084BF2">
      <w:pPr>
        <w:spacing w:after="0" w:line="240" w:lineRule="auto"/>
        <w:jc w:val="right"/>
        <w:rPr>
          <w:rFonts w:ascii="Times New Roman" w:eastAsia="Times New Roman" w:hAnsi="Times New Roman" w:cs="Times New Roman"/>
          <w:sz w:val="24"/>
          <w:szCs w:val="24"/>
        </w:rPr>
      </w:pPr>
    </w:p>
    <w:p w14:paraId="38D5DF0B" w14:textId="77777777" w:rsidR="00084BF2" w:rsidRDefault="00084BF2">
      <w:pPr>
        <w:spacing w:after="0" w:line="240" w:lineRule="auto"/>
        <w:jc w:val="right"/>
        <w:rPr>
          <w:rFonts w:ascii="Times New Roman" w:eastAsia="Times New Roman" w:hAnsi="Times New Roman" w:cs="Times New Roman"/>
          <w:sz w:val="24"/>
          <w:szCs w:val="24"/>
        </w:rPr>
      </w:pPr>
    </w:p>
    <w:p w14:paraId="792867F6" w14:textId="77777777" w:rsidR="00084BF2" w:rsidRDefault="00084BF2">
      <w:pPr>
        <w:spacing w:after="0" w:line="240" w:lineRule="auto"/>
        <w:jc w:val="right"/>
        <w:rPr>
          <w:rFonts w:ascii="Times New Roman" w:eastAsia="Times New Roman" w:hAnsi="Times New Roman" w:cs="Times New Roman"/>
          <w:sz w:val="24"/>
          <w:szCs w:val="24"/>
        </w:rPr>
      </w:pPr>
    </w:p>
    <w:p w14:paraId="2CFAC704" w14:textId="77777777" w:rsidR="00084BF2" w:rsidRDefault="00084BF2">
      <w:pPr>
        <w:spacing w:after="0" w:line="240" w:lineRule="auto"/>
        <w:jc w:val="right"/>
        <w:rPr>
          <w:rFonts w:ascii="Times New Roman" w:eastAsia="Times New Roman" w:hAnsi="Times New Roman" w:cs="Times New Roman"/>
          <w:sz w:val="24"/>
          <w:szCs w:val="24"/>
        </w:rPr>
      </w:pPr>
    </w:p>
    <w:p w14:paraId="5C56FAFF" w14:textId="77777777" w:rsidR="00084BF2" w:rsidRDefault="00084BF2">
      <w:pPr>
        <w:spacing w:after="0" w:line="240" w:lineRule="auto"/>
        <w:jc w:val="right"/>
        <w:rPr>
          <w:rFonts w:ascii="Times New Roman" w:eastAsia="Times New Roman" w:hAnsi="Times New Roman" w:cs="Times New Roman"/>
          <w:sz w:val="24"/>
          <w:szCs w:val="24"/>
        </w:rPr>
      </w:pPr>
    </w:p>
    <w:p w14:paraId="4E1ED189" w14:textId="77777777" w:rsidR="00084BF2" w:rsidRDefault="00084BF2">
      <w:pPr>
        <w:spacing w:after="0" w:line="240" w:lineRule="auto"/>
        <w:jc w:val="right"/>
        <w:rPr>
          <w:rFonts w:ascii="Times New Roman" w:eastAsia="Times New Roman" w:hAnsi="Times New Roman" w:cs="Times New Roman"/>
          <w:sz w:val="24"/>
          <w:szCs w:val="24"/>
        </w:rPr>
      </w:pPr>
    </w:p>
    <w:p w14:paraId="6FDBEBD5" w14:textId="77777777" w:rsidR="00084BF2" w:rsidRDefault="00084BF2">
      <w:pPr>
        <w:spacing w:after="0" w:line="240" w:lineRule="auto"/>
        <w:jc w:val="right"/>
        <w:rPr>
          <w:rFonts w:ascii="Times New Roman" w:eastAsia="Times New Roman" w:hAnsi="Times New Roman" w:cs="Times New Roman"/>
          <w:sz w:val="24"/>
          <w:szCs w:val="24"/>
        </w:rPr>
      </w:pPr>
    </w:p>
    <w:p w14:paraId="29DD2F53" w14:textId="77777777" w:rsidR="00084BF2" w:rsidRDefault="00084BF2">
      <w:pPr>
        <w:spacing w:after="0" w:line="240" w:lineRule="auto"/>
        <w:jc w:val="right"/>
        <w:rPr>
          <w:rFonts w:ascii="Times New Roman" w:eastAsia="Times New Roman" w:hAnsi="Times New Roman" w:cs="Times New Roman"/>
          <w:sz w:val="24"/>
          <w:szCs w:val="24"/>
        </w:rPr>
      </w:pPr>
    </w:p>
    <w:p w14:paraId="6C9010BB" w14:textId="77777777" w:rsidR="00084BF2" w:rsidRDefault="00084BF2">
      <w:pPr>
        <w:spacing w:after="0" w:line="240" w:lineRule="auto"/>
        <w:jc w:val="right"/>
        <w:rPr>
          <w:rFonts w:ascii="Times New Roman" w:eastAsia="Times New Roman" w:hAnsi="Times New Roman" w:cs="Times New Roman"/>
          <w:sz w:val="24"/>
          <w:szCs w:val="24"/>
        </w:rPr>
      </w:pPr>
    </w:p>
    <w:p w14:paraId="38450C6D" w14:textId="256D48D6"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FA7721"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Approvals: </w:t>
      </w:r>
    </w:p>
    <w:p w14:paraId="5404FBEF" w14:textId="77777777" w:rsidR="00084BF2" w:rsidRDefault="00084BF2">
      <w:pPr>
        <w:spacing w:after="0" w:line="240" w:lineRule="auto"/>
        <w:jc w:val="right"/>
        <w:rPr>
          <w:rFonts w:ascii="Times New Roman" w:eastAsia="Times New Roman" w:hAnsi="Times New Roman" w:cs="Times New Roman"/>
          <w:sz w:val="24"/>
          <w:szCs w:val="24"/>
        </w:rPr>
      </w:pPr>
    </w:p>
    <w:p w14:paraId="62B91C68"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88DD7" w14:textId="4A9D8EA5"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Thesis/Dissertation Chair: Sagnik Dakshit, Ph.D. </w:t>
      </w:r>
    </w:p>
    <w:p w14:paraId="17B63837" w14:textId="77777777" w:rsidR="00F55F45" w:rsidRDefault="00F55F45">
      <w:pPr>
        <w:spacing w:after="0" w:line="240" w:lineRule="auto"/>
        <w:jc w:val="right"/>
        <w:rPr>
          <w:rFonts w:ascii="Times New Roman" w:eastAsia="Times New Roman" w:hAnsi="Times New Roman" w:cs="Times New Roman"/>
          <w:color w:val="FF0000"/>
          <w:sz w:val="24"/>
          <w:szCs w:val="24"/>
        </w:rPr>
      </w:pPr>
    </w:p>
    <w:p w14:paraId="449757E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96FA3" w14:textId="5E41E32D"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Yi Li, Ph.D. </w:t>
      </w:r>
    </w:p>
    <w:p w14:paraId="627C8A2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D782C" w14:textId="19762656" w:rsidR="00F55F45" w:rsidRPr="00084BF2" w:rsidRDefault="00F55F45">
      <w:pPr>
        <w:spacing w:after="0" w:line="240" w:lineRule="auto"/>
        <w:jc w:val="right"/>
        <w:rPr>
          <w:rFonts w:ascii="Times New Roman" w:eastAsia="Times New Roman" w:hAnsi="Times New Roman" w:cs="Times New Roman"/>
          <w:sz w:val="24"/>
          <w:szCs w:val="24"/>
        </w:rPr>
      </w:pPr>
    </w:p>
    <w:p w14:paraId="0B88270D" w14:textId="77777777" w:rsidR="00F55F45" w:rsidRPr="00351B0B" w:rsidRDefault="00000000">
      <w:pPr>
        <w:spacing w:after="0" w:line="240" w:lineRule="auto"/>
        <w:jc w:val="right"/>
        <w:rPr>
          <w:rFonts w:ascii="Times New Roman" w:eastAsia="Times New Roman" w:hAnsi="Times New Roman" w:cs="Times New Roman"/>
          <w:sz w:val="24"/>
          <w:szCs w:val="24"/>
          <w:lang w:val="sv-SE"/>
        </w:rPr>
      </w:pPr>
      <w:r w:rsidRPr="00084BF2">
        <w:rPr>
          <w:rFonts w:ascii="Times New Roman" w:eastAsia="Times New Roman" w:hAnsi="Times New Roman" w:cs="Times New Roman"/>
          <w:sz w:val="24"/>
          <w:szCs w:val="24"/>
        </w:rPr>
        <w:t xml:space="preserve"> </w:t>
      </w:r>
      <w:r w:rsidRPr="00351B0B">
        <w:rPr>
          <w:rFonts w:ascii="Times New Roman" w:eastAsia="Times New Roman" w:hAnsi="Times New Roman" w:cs="Times New Roman"/>
          <w:sz w:val="24"/>
          <w:szCs w:val="24"/>
          <w:lang w:val="sv-SE"/>
        </w:rPr>
        <w:t xml:space="preserve">Member: Arun Kulkarni, Ph.D. </w:t>
      </w:r>
    </w:p>
    <w:p w14:paraId="014EC2E4" w14:textId="77777777" w:rsidR="00F55F45" w:rsidRPr="00A14493" w:rsidRDefault="00000000">
      <w:pPr>
        <w:spacing w:after="0" w:line="240" w:lineRule="auto"/>
        <w:jc w:val="right"/>
        <w:rPr>
          <w:rFonts w:ascii="Times New Roman" w:eastAsia="Times New Roman" w:hAnsi="Times New Roman" w:cs="Times New Roman"/>
          <w:sz w:val="24"/>
          <w:szCs w:val="24"/>
          <w:lang w:val="sv-SE"/>
        </w:rPr>
      </w:pPr>
      <w:r w:rsidRPr="00A14493">
        <w:rPr>
          <w:rFonts w:ascii="Times New Roman" w:eastAsia="Times New Roman" w:hAnsi="Times New Roman" w:cs="Times New Roman"/>
          <w:sz w:val="24"/>
          <w:szCs w:val="24"/>
          <w:lang w:val="sv-SE"/>
        </w:rPr>
        <w:t xml:space="preserve"> </w:t>
      </w:r>
    </w:p>
    <w:p w14:paraId="45975BE7"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 </w:t>
      </w:r>
    </w:p>
    <w:p w14:paraId="5AAD73CD"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 Department of Computer Science: Leonard Brown, Ph.D. </w:t>
      </w:r>
    </w:p>
    <w:p w14:paraId="4B405E55"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FBB11" w14:textId="20B53002" w:rsidR="00F55F45" w:rsidRDefault="00F55F45">
      <w:pPr>
        <w:spacing w:after="0" w:line="240" w:lineRule="auto"/>
        <w:jc w:val="right"/>
        <w:rPr>
          <w:rFonts w:ascii="Times New Roman" w:eastAsia="Times New Roman" w:hAnsi="Times New Roman" w:cs="Times New Roman"/>
          <w:sz w:val="24"/>
          <w:szCs w:val="24"/>
        </w:rPr>
      </w:pPr>
    </w:p>
    <w:p w14:paraId="7C68735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Dean, Soules College of Business</w:t>
      </w:r>
    </w:p>
    <w:p w14:paraId="4E1E77BF" w14:textId="77777777" w:rsidR="00F55F45" w:rsidRDefault="00F55F45">
      <w:pPr>
        <w:spacing w:after="0" w:line="240" w:lineRule="auto"/>
        <w:rPr>
          <w:rFonts w:ascii="Times New Roman" w:eastAsia="Times New Roman" w:hAnsi="Times New Roman" w:cs="Times New Roman"/>
          <w:sz w:val="24"/>
          <w:szCs w:val="24"/>
        </w:rPr>
      </w:pPr>
    </w:p>
    <w:p w14:paraId="01E4C6D0" w14:textId="77777777" w:rsidR="00F55F45" w:rsidRDefault="00F55F45">
      <w:pPr>
        <w:spacing w:after="0" w:line="240" w:lineRule="auto"/>
        <w:rPr>
          <w:rFonts w:ascii="Times New Roman" w:eastAsia="Times New Roman" w:hAnsi="Times New Roman" w:cs="Times New Roman"/>
          <w:sz w:val="24"/>
          <w:szCs w:val="24"/>
        </w:rPr>
      </w:pPr>
    </w:p>
    <w:p w14:paraId="40ABC6AB" w14:textId="77777777" w:rsidR="00F55F45" w:rsidRDefault="00F55F45">
      <w:pPr>
        <w:spacing w:after="0" w:line="240" w:lineRule="auto"/>
        <w:rPr>
          <w:rFonts w:ascii="Times New Roman" w:eastAsia="Times New Roman" w:hAnsi="Times New Roman" w:cs="Times New Roman"/>
          <w:sz w:val="24"/>
          <w:szCs w:val="24"/>
        </w:rPr>
      </w:pPr>
    </w:p>
    <w:p w14:paraId="1785E2C4"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Title: How does Augmentation affect Feature Space: A study using various augmentation methods in Distributed Learning</w:t>
      </w:r>
    </w:p>
    <w:p w14:paraId="065933E0" w14:textId="77777777" w:rsidR="00F55F45" w:rsidRDefault="00000000">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Author: Nikil Sharan Prabahar Balasubramanian</w:t>
      </w:r>
    </w:p>
    <w:p w14:paraId="2727D478" w14:textId="2B492648" w:rsidR="00F55F45" w:rsidRDefault="004236C8">
      <w:pPr>
        <w:spacing w:after="0" w:line="480" w:lineRule="auto"/>
        <w:jc w:val="center"/>
        <w:rPr>
          <w:rFonts w:ascii="Times New Roman" w:eastAsia="Times New Roman" w:hAnsi="Times New Roman" w:cs="Times New Roman"/>
          <w:sz w:val="24"/>
          <w:szCs w:val="24"/>
        </w:rPr>
      </w:pPr>
      <w:ins w:id="3" w:author="Sagnik Dakshit" w:date="2024-11-09T12:32:00Z" w16du:dateUtc="2024-11-09T18:32:00Z">
        <w:r>
          <w:rPr>
            <w:rFonts w:ascii="Times New Roman" w:eastAsia="Times New Roman" w:hAnsi="Times New Roman" w:cs="Times New Roman"/>
            <w:sz w:val="24"/>
            <w:szCs w:val="24"/>
          </w:rPr>
          <w:t>19</w:t>
        </w:r>
      </w:ins>
      <w:del w:id="4" w:author="Sagnik Dakshit" w:date="2024-11-09T12:32:00Z" w16du:dateUtc="2024-11-09T18:32:00Z">
        <w:r w:rsidDel="004236C8">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0ECCFF"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Chair: Dr. Sagnik Dakshit</w:t>
      </w:r>
    </w:p>
    <w:p w14:paraId="58DB1E7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Committee Members: Dr. Arun Kulkarni</w:t>
      </w:r>
    </w:p>
    <w:p w14:paraId="692C8E2D"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Yi Li</w:t>
      </w:r>
    </w:p>
    <w:p w14:paraId="6D57311B" w14:textId="77777777" w:rsidR="00F55F45" w:rsidRDefault="00F55F45">
      <w:pPr>
        <w:spacing w:after="0" w:line="240" w:lineRule="auto"/>
        <w:rPr>
          <w:rFonts w:ascii="Times New Roman" w:eastAsia="Times New Roman" w:hAnsi="Times New Roman" w:cs="Times New Roman"/>
          <w:sz w:val="24"/>
          <w:szCs w:val="24"/>
        </w:rPr>
      </w:pPr>
    </w:p>
    <w:p w14:paraId="4503D411" w14:textId="77777777" w:rsidR="00F55F45" w:rsidRDefault="00F55F45">
      <w:pPr>
        <w:spacing w:after="0" w:line="240" w:lineRule="auto"/>
        <w:rPr>
          <w:rFonts w:ascii="Times New Roman" w:eastAsia="Times New Roman" w:hAnsi="Times New Roman" w:cs="Times New Roman"/>
          <w:sz w:val="24"/>
          <w:szCs w:val="24"/>
        </w:rPr>
      </w:pPr>
    </w:p>
    <w:p w14:paraId="3EEB625F" w14:textId="77777777" w:rsidR="00F55F45" w:rsidRDefault="00F55F45">
      <w:pPr>
        <w:spacing w:after="0" w:line="240" w:lineRule="auto"/>
        <w:rPr>
          <w:rFonts w:ascii="Times New Roman" w:eastAsia="Times New Roman" w:hAnsi="Times New Roman" w:cs="Times New Roman"/>
          <w:sz w:val="24"/>
          <w:szCs w:val="24"/>
        </w:rPr>
      </w:pPr>
    </w:p>
    <w:p w14:paraId="31E5F504" w14:textId="77777777" w:rsidR="007B1B7F" w:rsidRDefault="00000000" w:rsidP="00171DD8">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w:t>
      </w:r>
    </w:p>
    <w:p w14:paraId="43EC4190" w14:textId="7A79E8D4" w:rsidR="00F55F45" w:rsidRDefault="00171DD8" w:rsidP="00171DD8">
      <w:pPr>
        <w:spacing w:after="0" w:line="480" w:lineRule="auto"/>
        <w:jc w:val="center"/>
        <w:rPr>
          <w:rFonts w:ascii="Times New Roman" w:eastAsia="Times New Roman" w:hAnsi="Times New Roman" w:cs="Times New Roman"/>
          <w:color w:val="FF0000"/>
          <w:sz w:val="24"/>
          <w:szCs w:val="24"/>
        </w:rPr>
      </w:pPr>
      <w:r w:rsidRPr="00171DD8">
        <w:rPr>
          <w:rFonts w:ascii="Times New Roman" w:eastAsia="Times New Roman" w:hAnsi="Times New Roman" w:cs="Times New Roman"/>
          <w:sz w:val="24"/>
          <w:szCs w:val="24"/>
        </w:rPr>
        <w:t>This thesis examines the impact of data augmentation techniques on model performance within a distributed learning framework, focusing on enhancing feature diversity and improving representation for under</w:t>
      </w:r>
      <w:r w:rsidR="0092161A">
        <w:rPr>
          <w:rFonts w:ascii="Times New Roman" w:eastAsia="Times New Roman" w:hAnsi="Times New Roman" w:cs="Times New Roman"/>
          <w:sz w:val="24"/>
          <w:szCs w:val="24"/>
        </w:rPr>
        <w:t>-</w:t>
      </w:r>
      <w:r w:rsidRPr="00171DD8">
        <w:rPr>
          <w:rFonts w:ascii="Times New Roman" w:eastAsia="Times New Roman" w:hAnsi="Times New Roman" w:cs="Times New Roman"/>
          <w:sz w:val="24"/>
          <w:szCs w:val="24"/>
        </w:rPr>
        <w:t xml:space="preserve">represented classes. Data augmentation, commonly used to address data </w:t>
      </w:r>
      <w:r w:rsidR="0092161A">
        <w:rPr>
          <w:rFonts w:ascii="Times New Roman" w:eastAsia="Times New Roman" w:hAnsi="Times New Roman" w:cs="Times New Roman"/>
          <w:sz w:val="24"/>
          <w:szCs w:val="24"/>
        </w:rPr>
        <w:t>imbalance</w:t>
      </w:r>
      <w:r w:rsidRPr="00171DD8">
        <w:rPr>
          <w:rFonts w:ascii="Times New Roman" w:eastAsia="Times New Roman" w:hAnsi="Times New Roman" w:cs="Times New Roman"/>
          <w:sz w:val="24"/>
          <w:szCs w:val="24"/>
        </w:rPr>
        <w:t xml:space="preserve">, significantly influences the feature space learned by deep learning models, with varied effects in distributed settings where data is split across nodes. Our study reveals that inconsistencies in feature learning across nodes reduce the benefits of local augmentation in capturing complex patterns, leading to suboptimal model performance. To address this, we propose a coherent augmentation approach that embeds consistent transformations in the </w:t>
      </w:r>
      <w:r w:rsidR="0092161A">
        <w:rPr>
          <w:rFonts w:ascii="Times New Roman" w:eastAsia="Times New Roman" w:hAnsi="Times New Roman" w:cs="Times New Roman"/>
          <w:sz w:val="24"/>
          <w:szCs w:val="24"/>
        </w:rPr>
        <w:t>central server</w:t>
      </w:r>
      <w:r w:rsidRPr="00171DD8">
        <w:rPr>
          <w:rFonts w:ascii="Times New Roman" w:eastAsia="Times New Roman" w:hAnsi="Times New Roman" w:cs="Times New Roman"/>
          <w:sz w:val="24"/>
          <w:szCs w:val="24"/>
        </w:rPr>
        <w:t>, resulting in improved class distinction, and balanced learning across classes. Our findings underscore the potential of embedding augmentation to optimize distributed models, suggesting paths for refining augmentation parameters and enhancing feature space visualization in decentralized environments, with future applications across diverse data structures and distributed learning paradigms.</w:t>
      </w:r>
    </w:p>
    <w:p w14:paraId="599C0023" w14:textId="77777777" w:rsidR="00F55F45" w:rsidRDefault="00F55F45">
      <w:pPr>
        <w:spacing w:after="0" w:line="480" w:lineRule="auto"/>
        <w:ind w:left="360"/>
        <w:rPr>
          <w:rFonts w:ascii="Times New Roman" w:eastAsia="Times New Roman" w:hAnsi="Times New Roman" w:cs="Times New Roman"/>
          <w:color w:val="FF0000"/>
          <w:sz w:val="24"/>
          <w:szCs w:val="24"/>
        </w:rPr>
      </w:pPr>
    </w:p>
    <w:p w14:paraId="50BE1BDA" w14:textId="77777777" w:rsidR="00F55F45" w:rsidRDefault="00000000">
      <w:pPr>
        <w:rPr>
          <w:rFonts w:ascii="Times New Roman" w:eastAsia="Times New Roman" w:hAnsi="Times New Roman" w:cs="Times New Roman"/>
          <w:color w:val="FF0000"/>
          <w:sz w:val="24"/>
          <w:szCs w:val="24"/>
        </w:rPr>
      </w:pPr>
      <w:r>
        <w:br w:type="page"/>
      </w:r>
    </w:p>
    <w:p w14:paraId="026D59C8" w14:textId="77777777" w:rsidR="00985D0A" w:rsidRDefault="00985D0A" w:rsidP="00985D0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381A1151" w14:textId="77777777" w:rsidR="00985D0A" w:rsidRDefault="00985D0A" w:rsidP="00985D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5B172B17" w14:textId="77777777" w:rsidR="00985D0A" w:rsidRDefault="00985D0A" w:rsidP="00985D0A">
      <w:pPr>
        <w:spacing w:after="0" w:line="240" w:lineRule="auto"/>
        <w:rPr>
          <w:rFonts w:ascii="Times New Roman" w:eastAsia="Times New Roman" w:hAnsi="Times New Roman" w:cs="Times New Roman"/>
          <w:sz w:val="24"/>
          <w:szCs w:val="24"/>
        </w:rPr>
      </w:pPr>
    </w:p>
    <w:p w14:paraId="22DCF9F5" w14:textId="3920A6FF" w:rsidR="00985D0A" w:rsidRPr="00321BCE"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8</w:t>
      </w:r>
    </w:p>
    <w:p w14:paraId="126DF55D" w14:textId="5D95DE83" w:rsidR="00985D0A" w:rsidRPr="005C5DAB"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AUGMENTATION IN TIME-SERIES HEALTHCARE SIGNALS</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……………..13</w:t>
      </w:r>
    </w:p>
    <w:p w14:paraId="1F6A9D98" w14:textId="0BB17422" w:rsidR="00985D0A" w:rsidRDefault="00985D0A" w:rsidP="00985D0A">
      <w:p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2.1       Overview of Time-Series Data in Healthcare…………………….13</w:t>
      </w:r>
    </w:p>
    <w:p w14:paraId="582C9B85" w14:textId="53725607" w:rsidR="00985D0A" w:rsidRPr="005C5DAB" w:rsidRDefault="00985D0A" w:rsidP="00985D0A">
      <w:pPr>
        <w:spacing w:after="0" w:line="240" w:lineRule="auto"/>
        <w:ind w:firstLine="360"/>
        <w:rPr>
          <w:rFonts w:ascii="Times New Roman" w:eastAsia="Times New Roman" w:hAnsi="Times New Roman" w:cs="Times New Roman"/>
          <w:sz w:val="24"/>
          <w:szCs w:val="24"/>
          <w:lang w:val="sv-SE"/>
        </w:rPr>
      </w:pPr>
      <w:r w:rsidRPr="005C5DAB">
        <w:rPr>
          <w:rFonts w:ascii="Times New Roman" w:eastAsia="Times New Roman" w:hAnsi="Times New Roman" w:cs="Times New Roman"/>
          <w:sz w:val="24"/>
          <w:szCs w:val="24"/>
          <w:lang w:val="sv-SE"/>
        </w:rPr>
        <w:t>2.2       Datasets…………………………………….……………………..1</w:t>
      </w:r>
      <w:r>
        <w:rPr>
          <w:rFonts w:ascii="Times New Roman" w:eastAsia="Times New Roman" w:hAnsi="Times New Roman" w:cs="Times New Roman"/>
          <w:sz w:val="24"/>
          <w:szCs w:val="24"/>
          <w:lang w:val="sv-SE"/>
        </w:rPr>
        <w:t>3</w:t>
      </w:r>
    </w:p>
    <w:p w14:paraId="42572C36" w14:textId="1B5B2990" w:rsidR="00985D0A" w:rsidRPr="005C5DAB"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lang w:val="sv-SE"/>
        </w:rPr>
      </w:pPr>
      <w:r w:rsidRPr="005C5DAB">
        <w:rPr>
          <w:rFonts w:ascii="Times New Roman" w:eastAsia="Times New Roman" w:hAnsi="Times New Roman" w:cs="Times New Roman"/>
          <w:bCs/>
          <w:sz w:val="24"/>
          <w:szCs w:val="24"/>
          <w:lang w:val="sv-SE"/>
        </w:rPr>
        <w:t>MIT-BIH Arrhythmia Dataset</w:t>
      </w:r>
      <w:r w:rsidRPr="005C5DAB">
        <w:rPr>
          <w:rFonts w:ascii="Times New Roman" w:eastAsia="Times New Roman" w:hAnsi="Times New Roman" w:cs="Times New Roman"/>
          <w:bCs/>
          <w:color w:val="000000"/>
          <w:sz w:val="24"/>
          <w:szCs w:val="24"/>
          <w:lang w:val="sv-SE"/>
        </w:rPr>
        <w:t>.</w:t>
      </w:r>
      <w:r>
        <w:rPr>
          <w:rFonts w:ascii="Times New Roman" w:eastAsia="Times New Roman" w:hAnsi="Times New Roman" w:cs="Times New Roman"/>
          <w:bCs/>
          <w:color w:val="000000"/>
          <w:sz w:val="24"/>
          <w:szCs w:val="24"/>
          <w:lang w:val="sv-SE"/>
        </w:rPr>
        <w:t>......................................14</w:t>
      </w:r>
    </w:p>
    <w:p w14:paraId="2547E6DD" w14:textId="6FE9660C" w:rsidR="00985D0A" w:rsidRP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985D0A">
        <w:rPr>
          <w:rFonts w:ascii="Times New Roman" w:eastAsia="Times New Roman" w:hAnsi="Times New Roman" w:cs="Times New Roman"/>
          <w:bCs/>
          <w:sz w:val="24"/>
          <w:szCs w:val="24"/>
        </w:rPr>
        <w:t>PTB-XL Dataset</w:t>
      </w:r>
      <w:r w:rsidRPr="00985D0A">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6</w:t>
      </w:r>
    </w:p>
    <w:p w14:paraId="52707E8E" w14:textId="6814F22E" w:rsidR="00985D0A" w:rsidRP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sz w:val="24"/>
          <w:szCs w:val="24"/>
        </w:rPr>
      </w:pPr>
      <w:r w:rsidRPr="00985D0A">
        <w:rPr>
          <w:rFonts w:ascii="Times New Roman" w:eastAsia="Times New Roman" w:hAnsi="Times New Roman" w:cs="Times New Roman"/>
          <w:sz w:val="24"/>
          <w:szCs w:val="24"/>
        </w:rPr>
        <w:t>2.3       Experimental Setup.........................................................................1</w:t>
      </w:r>
      <w:r>
        <w:rPr>
          <w:rFonts w:ascii="Times New Roman" w:eastAsia="Times New Roman" w:hAnsi="Times New Roman" w:cs="Times New Roman"/>
          <w:sz w:val="24"/>
          <w:szCs w:val="24"/>
        </w:rPr>
        <w:t>8</w:t>
      </w:r>
    </w:p>
    <w:p w14:paraId="40B3F85C" w14:textId="219D215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Architecture A</w:t>
      </w:r>
      <w:r>
        <w:rPr>
          <w:rFonts w:ascii="Times New Roman" w:eastAsia="Times New Roman" w:hAnsi="Times New Roman" w:cs="Times New Roman"/>
          <w:bCs/>
          <w:sz w:val="24"/>
          <w:szCs w:val="24"/>
        </w:rPr>
        <w:t xml:space="preserve">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8</w:t>
      </w:r>
    </w:p>
    <w:p w14:paraId="534BB50A" w14:textId="56C41896"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 xml:space="preserve">B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9</w:t>
      </w:r>
    </w:p>
    <w:p w14:paraId="1A6D35C0" w14:textId="01D6D8E9"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2.4       </w:t>
      </w:r>
      <w:r w:rsidRPr="00392D80">
        <w:rPr>
          <w:rFonts w:ascii="Times New Roman" w:eastAsia="Times New Roman" w:hAnsi="Times New Roman" w:cs="Times New Roman"/>
          <w:iCs/>
          <w:sz w:val="24"/>
          <w:szCs w:val="24"/>
        </w:rPr>
        <w:t>The Need for Augmentation in Healthcare Time-Series</w:t>
      </w:r>
      <w:r>
        <w:rPr>
          <w:rFonts w:ascii="Times New Roman" w:eastAsia="Times New Roman" w:hAnsi="Times New Roman" w:cs="Times New Roman"/>
          <w:iCs/>
          <w:sz w:val="24"/>
          <w:szCs w:val="24"/>
        </w:rPr>
        <w:t>………… 21</w:t>
      </w:r>
    </w:p>
    <w:p w14:paraId="6AB3B68D"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2.5       </w:t>
      </w:r>
      <w:r w:rsidRPr="00392D80">
        <w:rPr>
          <w:rFonts w:ascii="Times New Roman" w:eastAsia="Times New Roman" w:hAnsi="Times New Roman" w:cs="Times New Roman"/>
          <w:iCs/>
          <w:sz w:val="24"/>
          <w:szCs w:val="24"/>
        </w:rPr>
        <w:t>Augmentation Techniques Applied in Time-Series</w:t>
      </w:r>
    </w:p>
    <w:p w14:paraId="0B6F3B15" w14:textId="43781AC1"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 xml:space="preserve"> Healthcare</w:t>
      </w:r>
      <w:r>
        <w:rPr>
          <w:rFonts w:ascii="Times New Roman" w:eastAsia="Times New Roman" w:hAnsi="Times New Roman" w:cs="Times New Roman"/>
          <w:i/>
          <w:sz w:val="24"/>
          <w:szCs w:val="24"/>
        </w:rPr>
        <w:t xml:space="preserve"> </w:t>
      </w:r>
      <w:r w:rsidRPr="00392D80">
        <w:rPr>
          <w:rFonts w:ascii="Times New Roman" w:eastAsia="Times New Roman" w:hAnsi="Times New Roman" w:cs="Times New Roman"/>
          <w:iCs/>
          <w:sz w:val="24"/>
          <w:szCs w:val="24"/>
        </w:rPr>
        <w:t xml:space="preserve">Signals </w:t>
      </w:r>
      <w:r>
        <w:rPr>
          <w:rFonts w:ascii="Times New Roman" w:eastAsia="Times New Roman" w:hAnsi="Times New Roman" w:cs="Times New Roman"/>
          <w:iCs/>
          <w:sz w:val="24"/>
          <w:szCs w:val="24"/>
        </w:rPr>
        <w:t>……………...………….………………</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…21</w:t>
      </w:r>
    </w:p>
    <w:p w14:paraId="453A51C5" w14:textId="3987416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sz w:val="24"/>
          <w:szCs w:val="24"/>
        </w:rPr>
        <w:t>No Augmentation (Baseline)………………………….</w:t>
      </w:r>
      <w:r>
        <w:rPr>
          <w:rFonts w:ascii="Times New Roman" w:eastAsia="Times New Roman" w:hAnsi="Times New Roman" w:cs="Times New Roman"/>
          <w:bCs/>
          <w:color w:val="000000"/>
          <w:sz w:val="24"/>
          <w:szCs w:val="24"/>
        </w:rPr>
        <w:t>21</w:t>
      </w:r>
    </w:p>
    <w:p w14:paraId="695FD4CC" w14:textId="08AD5EE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Jittering……………………………………………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21</w:t>
      </w:r>
    </w:p>
    <w:p w14:paraId="1C7374F9" w14:textId="7AFB0617"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Scaling…………………………………………………22</w:t>
      </w:r>
    </w:p>
    <w:p w14:paraId="145B264A" w14:textId="3AF27DB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Flipping……………………………………………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22</w:t>
      </w:r>
    </w:p>
    <w:p w14:paraId="07D89058" w14:textId="6E53D13D"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Permutation……………………………………………22</w:t>
      </w:r>
    </w:p>
    <w:p w14:paraId="1A2640EF" w14:textId="2B40D278"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Magnitude Warping……………………………………23</w:t>
      </w:r>
    </w:p>
    <w:p w14:paraId="4895D6CF" w14:textId="03F2842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Rotation………………………………………….…</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23</w:t>
      </w:r>
    </w:p>
    <w:p w14:paraId="375E8FB4" w14:textId="386619E0"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Time Warping………………………………………….24</w:t>
      </w:r>
    </w:p>
    <w:p w14:paraId="41BBB153" w14:textId="2BEEAC9F"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Slicing………………………………….…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24</w:t>
      </w:r>
    </w:p>
    <w:p w14:paraId="588E9B30" w14:textId="70D0874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Warping……………………………….……...25</w:t>
      </w:r>
    </w:p>
    <w:p w14:paraId="71E458B3"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2.6       </w:t>
      </w:r>
      <w:r w:rsidRPr="00392D80">
        <w:rPr>
          <w:rFonts w:ascii="Times New Roman" w:eastAsia="Times New Roman" w:hAnsi="Times New Roman" w:cs="Times New Roman"/>
          <w:iCs/>
          <w:sz w:val="24"/>
          <w:szCs w:val="24"/>
        </w:rPr>
        <w:t xml:space="preserve">Advanced Techniques and Challenges in Augmenting Time-Series </w:t>
      </w:r>
    </w:p>
    <w:p w14:paraId="602BCA2E" w14:textId="0E4180F5"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Healthcare Data</w:t>
      </w:r>
      <w:r>
        <w:rPr>
          <w:rFonts w:ascii="Times New Roman" w:eastAsia="Times New Roman" w:hAnsi="Times New Roman" w:cs="Times New Roman"/>
          <w:iCs/>
          <w:sz w:val="24"/>
          <w:szCs w:val="24"/>
        </w:rPr>
        <w:t xml:space="preserve"> …………………………….…………….…</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0AF829FF" w14:textId="6131C608"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2.7       Model Architecture……………………………………….……</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6D6FC299" w14:textId="50F79B69"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bCs/>
          <w:sz w:val="24"/>
          <w:szCs w:val="24"/>
        </w:rPr>
      </w:pP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sidRPr="00392D80">
        <w:rPr>
          <w:rFonts w:ascii="Times New Roman" w:eastAsia="Times New Roman" w:hAnsi="Times New Roman" w:cs="Times New Roman"/>
          <w:bCs/>
          <w:sz w:val="24"/>
          <w:szCs w:val="24"/>
        </w:rPr>
        <w:t>Architecture A: Multi-Class Classification</w:t>
      </w:r>
      <w:r>
        <w:rPr>
          <w:rFonts w:ascii="Times New Roman" w:eastAsia="Times New Roman" w:hAnsi="Times New Roman" w:cs="Times New Roman"/>
          <w:bCs/>
          <w:sz w:val="24"/>
          <w:szCs w:val="24"/>
        </w:rPr>
        <w:t>……….……27</w:t>
      </w:r>
    </w:p>
    <w:p w14:paraId="738952CD" w14:textId="393995D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B</w:t>
      </w:r>
      <w:r w:rsidRPr="00392D80">
        <w:rPr>
          <w:rFonts w:ascii="Times New Roman" w:eastAsia="Times New Roman" w:hAnsi="Times New Roman" w:cs="Times New Roman"/>
          <w:bCs/>
          <w:sz w:val="24"/>
          <w:szCs w:val="24"/>
        </w:rPr>
        <w:t>: Multi-Class Classification</w:t>
      </w:r>
      <w:r>
        <w:rPr>
          <w:rFonts w:ascii="Times New Roman" w:eastAsia="Times New Roman" w:hAnsi="Times New Roman" w:cs="Times New Roman"/>
          <w:bCs/>
          <w:sz w:val="24"/>
          <w:szCs w:val="24"/>
        </w:rPr>
        <w:t>……….……29</w:t>
      </w:r>
    </w:p>
    <w:p w14:paraId="763A7FF9" w14:textId="29D692F0" w:rsidR="00985D0A" w:rsidRPr="00392D80"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iCs/>
          <w:sz w:val="24"/>
          <w:szCs w:val="24"/>
        </w:rPr>
      </w:pPr>
      <w:r>
        <w:rPr>
          <w:rFonts w:ascii="Times New Roman" w:eastAsia="Times New Roman" w:hAnsi="Times New Roman" w:cs="Times New Roman"/>
          <w:bCs/>
          <w:sz w:val="24"/>
          <w:szCs w:val="24"/>
        </w:rPr>
        <w:t>Summary of Architectural Design……….…….………31</w:t>
      </w:r>
    </w:p>
    <w:p w14:paraId="3D4C7D40" w14:textId="6B4EF60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2.8       Related Works……………………………………………….…</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3A6DDB97" w14:textId="58EC19C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2.9       Summary………………………………………………….….…</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238DF371"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p>
    <w:p w14:paraId="17C109C0" w14:textId="7B97766B"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CHALLENGE OF AUGMENTATION…………………….……....34</w:t>
      </w:r>
    </w:p>
    <w:p w14:paraId="639FBA1A" w14:textId="29FB95A7"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Introduction to Challenges in Data Augmentation………</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01B36FDC" w14:textId="0E8475F5"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Evaluating Augmentation Effects on Model Performance</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5BD6FA6D" w14:textId="4F49272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Overfitting and Underfitting Challenges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61520795" w14:textId="2EAA82E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Case Study</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……..36</w:t>
      </w:r>
    </w:p>
    <w:p w14:paraId="22F9C3C2" w14:textId="249A296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Impact of Augmentation on Class Imbalance</w:t>
      </w:r>
      <w:r>
        <w:rPr>
          <w:rFonts w:ascii="Times New Roman" w:eastAsia="Times New Roman" w:hAnsi="Times New Roman" w:cs="Times New Roman"/>
          <w:sz w:val="24"/>
          <w:szCs w:val="24"/>
        </w:rPr>
        <w:t>……………….……….37</w:t>
      </w:r>
    </w:p>
    <w:p w14:paraId="62D7C124" w14:textId="2AD2C41E"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Clinical Relevance and Preservation of Signal Integrity</w:t>
      </w:r>
      <w:r>
        <w:rPr>
          <w:rFonts w:ascii="Times New Roman" w:eastAsia="Times New Roman" w:hAnsi="Times New Roman" w:cs="Times New Roman"/>
          <w:sz w:val="24"/>
          <w:szCs w:val="24"/>
        </w:rPr>
        <w:t>…………….38</w:t>
      </w:r>
    </w:p>
    <w:p w14:paraId="0A196FDA" w14:textId="77F2B4A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Limitations and Challenges in Real-World Applications</w:t>
      </w:r>
      <w:r>
        <w:rPr>
          <w:rFonts w:ascii="Times New Roman" w:eastAsia="Times New Roman" w:hAnsi="Times New Roman" w:cs="Times New Roman"/>
          <w:sz w:val="24"/>
          <w:szCs w:val="24"/>
        </w:rPr>
        <w:t>……………38</w:t>
      </w:r>
    </w:p>
    <w:p w14:paraId="0CE4B5A5" w14:textId="27C25368"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Summary ……………………………………………………………39</w:t>
      </w:r>
    </w:p>
    <w:p w14:paraId="3D193E4D" w14:textId="3BA95AA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Grad-CAM Analysis Results</w:t>
      </w:r>
      <w:r>
        <w:rPr>
          <w:rFonts w:ascii="Times New Roman" w:eastAsia="Times New Roman" w:hAnsi="Times New Roman" w:cs="Times New Roman"/>
          <w:sz w:val="24"/>
          <w:szCs w:val="24"/>
        </w:rPr>
        <w:t>………………………………………...40</w:t>
      </w:r>
    </w:p>
    <w:p w14:paraId="0C77F521" w14:textId="21BC7F1D"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lastRenderedPageBreak/>
        <w:t xml:space="preserve"> Multi-Class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………40</w:t>
      </w:r>
    </w:p>
    <w:p w14:paraId="7103AEB4" w14:textId="60421254"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92D80">
        <w:rPr>
          <w:rFonts w:ascii="Times New Roman" w:eastAsia="Times New Roman" w:hAnsi="Times New Roman" w:cs="Times New Roman"/>
          <w:bCs/>
          <w:sz w:val="24"/>
          <w:szCs w:val="24"/>
        </w:rPr>
        <w:t>Multi-</w:t>
      </w:r>
      <w:r>
        <w:rPr>
          <w:rFonts w:ascii="Times New Roman" w:eastAsia="Times New Roman" w:hAnsi="Times New Roman" w:cs="Times New Roman"/>
          <w:bCs/>
          <w:sz w:val="24"/>
          <w:szCs w:val="24"/>
        </w:rPr>
        <w:t>Label</w:t>
      </w:r>
      <w:r w:rsidRPr="00392D80">
        <w:rPr>
          <w:rFonts w:ascii="Times New Roman" w:eastAsia="Times New Roman" w:hAnsi="Times New Roman" w:cs="Times New Roman"/>
          <w:bCs/>
          <w:sz w:val="24"/>
          <w:szCs w:val="24"/>
        </w:rPr>
        <w:t xml:space="preserve">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B)…</w:t>
      </w:r>
      <w:proofErr w:type="gramEnd"/>
      <w:r>
        <w:rPr>
          <w:rFonts w:ascii="Times New Roman" w:eastAsia="Times New Roman" w:hAnsi="Times New Roman" w:cs="Times New Roman"/>
          <w:bCs/>
          <w:sz w:val="24"/>
          <w:szCs w:val="24"/>
        </w:rPr>
        <w:t>………41</w:t>
      </w:r>
    </w:p>
    <w:p w14:paraId="355226AD" w14:textId="77777777"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 xml:space="preserve">Importance of Grad-CAM in Understanding </w:t>
      </w:r>
    </w:p>
    <w:p w14:paraId="2BA29B48" w14:textId="05DFA72E"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Augmentation Effects</w:t>
      </w:r>
      <w:r>
        <w:rPr>
          <w:rFonts w:ascii="Times New Roman" w:eastAsia="Times New Roman" w:hAnsi="Times New Roman" w:cs="Times New Roman"/>
          <w:sz w:val="24"/>
          <w:szCs w:val="24"/>
        </w:rPr>
        <w:t>……………………………….…...44</w:t>
      </w:r>
    </w:p>
    <w:p w14:paraId="182BEA3B" w14:textId="2C5FA8DB"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Findings from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44</w:t>
      </w:r>
    </w:p>
    <w:p w14:paraId="67C5A170" w14:textId="0BD1546D"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Clinical Relevance of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…47</w:t>
      </w:r>
    </w:p>
    <w:p w14:paraId="23CF34E2" w14:textId="42E65CD9"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Summary of Grad-CAM Analysis</w:t>
      </w:r>
      <w:r>
        <w:rPr>
          <w:rFonts w:ascii="Times New Roman" w:eastAsia="Times New Roman" w:hAnsi="Times New Roman" w:cs="Times New Roman"/>
          <w:sz w:val="24"/>
          <w:szCs w:val="24"/>
        </w:rPr>
        <w:t>……………………….48</w:t>
      </w:r>
    </w:p>
    <w:p w14:paraId="5F2C8ADB" w14:textId="75B5DF41"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 xml:space="preserve">DATA AUGMENTATION IN DISTRIBUTED LEARNING </w:t>
      </w:r>
      <w:r>
        <w:rPr>
          <w:rFonts w:ascii="Times New Roman" w:eastAsia="Times New Roman" w:hAnsi="Times New Roman" w:cs="Times New Roman"/>
          <w:color w:val="000000"/>
          <w:sz w:val="24"/>
          <w:szCs w:val="24"/>
        </w:rPr>
        <w:t>……...49</w:t>
      </w:r>
    </w:p>
    <w:p w14:paraId="4AD7DBB5" w14:textId="62E0BB35"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Introduction to Distributed Learning in Healthcare…….…………….4</w:t>
      </w:r>
      <w:r>
        <w:rPr>
          <w:rFonts w:ascii="Times New Roman" w:eastAsia="Times New Roman" w:hAnsi="Times New Roman" w:cs="Times New Roman"/>
          <w:color w:val="000000"/>
          <w:sz w:val="24"/>
          <w:szCs w:val="24"/>
        </w:rPr>
        <w:t>9</w:t>
      </w:r>
    </w:p>
    <w:p w14:paraId="56149B06" w14:textId="66BD38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The Role of Data Augmentation in Federated Learning</w:t>
      </w:r>
      <w:r>
        <w:rPr>
          <w:rFonts w:ascii="Times New Roman" w:eastAsia="Times New Roman" w:hAnsi="Times New Roman" w:cs="Times New Roman"/>
          <w:color w:val="000000"/>
          <w:sz w:val="24"/>
          <w:szCs w:val="24"/>
        </w:rPr>
        <w:t>……………...50</w:t>
      </w:r>
    </w:p>
    <w:p w14:paraId="6F8C2113" w14:textId="7777777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 xml:space="preserve">Augmentation Techniques and Their Adaptations </w:t>
      </w:r>
    </w:p>
    <w:p w14:paraId="6DDDC551" w14:textId="195A4DB4" w:rsidR="00985D0A" w:rsidRDefault="00985D0A" w:rsidP="00985D0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 Distributed Settings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51</w:t>
      </w:r>
    </w:p>
    <w:p w14:paraId="6FE7B886" w14:textId="630719FF"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Addressing Heterogeneity and Data Skewness with Augmentation…5</w:t>
      </w:r>
      <w:r>
        <w:rPr>
          <w:rFonts w:ascii="Times New Roman" w:eastAsia="Times New Roman" w:hAnsi="Times New Roman" w:cs="Times New Roman"/>
          <w:color w:val="000000"/>
          <w:sz w:val="24"/>
          <w:szCs w:val="24"/>
        </w:rPr>
        <w:t>2</w:t>
      </w:r>
    </w:p>
    <w:p w14:paraId="279ECF83" w14:textId="3B632DD2"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Synchronization of Augmentation Parameters Across Nodes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53</w:t>
      </w:r>
    </w:p>
    <w:p w14:paraId="128B9E8C" w14:textId="7B7476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Experimental Evaluation and Results</w:t>
      </w:r>
      <w:r>
        <w:rPr>
          <w:rFonts w:ascii="Times New Roman" w:eastAsia="Times New Roman" w:hAnsi="Times New Roman" w:cs="Times New Roman"/>
          <w:color w:val="000000"/>
          <w:sz w:val="24"/>
          <w:szCs w:val="24"/>
        </w:rPr>
        <w:t>…………………………...……55</w:t>
      </w:r>
    </w:p>
    <w:p w14:paraId="114E1F0E" w14:textId="6A9ADDB2"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No Augmentation Distributed Approach Results</w:t>
      </w:r>
      <w:r>
        <w:rPr>
          <w:rFonts w:ascii="Times New Roman" w:eastAsia="Times New Roman" w:hAnsi="Times New Roman" w:cs="Times New Roman"/>
          <w:color w:val="000000"/>
          <w:sz w:val="24"/>
          <w:szCs w:val="24"/>
        </w:rPr>
        <w:t>…………55</w:t>
      </w:r>
    </w:p>
    <w:p w14:paraId="7D0A066B" w14:textId="7654DE1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Magnitude Warp Distributed Approach Results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60</w:t>
      </w:r>
    </w:p>
    <w:p w14:paraId="04A528C4" w14:textId="33372B34"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Challenges and Limitations……………………………………</w:t>
      </w:r>
      <w:r>
        <w:rPr>
          <w:rFonts w:ascii="Times New Roman" w:eastAsia="Times New Roman" w:hAnsi="Times New Roman" w:cs="Times New Roman"/>
          <w:color w:val="000000"/>
          <w:sz w:val="24"/>
          <w:szCs w:val="24"/>
        </w:rPr>
        <w:t>.</w:t>
      </w:r>
      <w:r w:rsidRPr="005E53B1">
        <w:rPr>
          <w:rFonts w:ascii="Times New Roman" w:eastAsia="Times New Roman" w:hAnsi="Times New Roman" w:cs="Times New Roman"/>
          <w:color w:val="000000"/>
          <w:sz w:val="24"/>
          <w:szCs w:val="24"/>
        </w:rPr>
        <w:t>…</w:t>
      </w:r>
      <w:proofErr w:type="gramStart"/>
      <w:r w:rsidRPr="005E53B1">
        <w:rPr>
          <w:rFonts w:ascii="Times New Roman" w:eastAsia="Times New Roman" w:hAnsi="Times New Roman" w:cs="Times New Roman"/>
          <w:color w:val="000000"/>
          <w:sz w:val="24"/>
          <w:szCs w:val="24"/>
        </w:rPr>
        <w:t>…..</w:t>
      </w:r>
      <w:proofErr w:type="gramEnd"/>
      <w:r w:rsidRPr="005E53B1">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5</w:t>
      </w:r>
    </w:p>
    <w:p w14:paraId="4F199E46" w14:textId="055B6DC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Future Directions</w:t>
      </w:r>
      <w:r>
        <w:rPr>
          <w:rFonts w:ascii="Times New Roman" w:eastAsia="Times New Roman" w:hAnsi="Times New Roman" w:cs="Times New Roman"/>
          <w:color w:val="000000"/>
          <w:sz w:val="24"/>
          <w:szCs w:val="24"/>
        </w:rPr>
        <w:t>……………………………………………………...65</w:t>
      </w:r>
    </w:p>
    <w:p w14:paraId="24D9D0AD" w14:textId="4FE72563"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Adaptive Augmentation</w:t>
      </w:r>
      <w:r>
        <w:rPr>
          <w:rFonts w:ascii="Times New Roman" w:eastAsia="Times New Roman" w:hAnsi="Times New Roman" w:cs="Times New Roman"/>
          <w:color w:val="000000"/>
          <w:sz w:val="24"/>
          <w:szCs w:val="24"/>
        </w:rPr>
        <w:t>……………………………………66</w:t>
      </w:r>
    </w:p>
    <w:p w14:paraId="5327503E" w14:textId="0C9A00A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Explainability Tools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66</w:t>
      </w:r>
    </w:p>
    <w:p w14:paraId="263E3ABC" w14:textId="4D328626"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Augmentation Based on Real-Time Feedback</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67</w:t>
      </w:r>
    </w:p>
    <w:p w14:paraId="3C5FFA77" w14:textId="151D409E"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Related Works……………………………………………………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7</w:t>
      </w:r>
    </w:p>
    <w:p w14:paraId="49187B99" w14:textId="10097EC3" w:rsidR="00985D0A"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DATA AUGMENTATION IN DISTRIBUTED LEARNING ……</w:t>
      </w:r>
      <w:proofErr w:type="gramStart"/>
      <w:r w:rsidRPr="00C059C0">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70</w:t>
      </w:r>
    </w:p>
    <w:p w14:paraId="4B4A8AA7" w14:textId="1BD74BD3"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Introduction to Embedding Space Challenges……………………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70</w:t>
      </w:r>
    </w:p>
    <w:p w14:paraId="05B5FBFE" w14:textId="545592EA"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Challenges of Imbalanced Data in Embedding Spaces</w:t>
      </w:r>
      <w:r>
        <w:rPr>
          <w:rFonts w:ascii="Times New Roman" w:eastAsia="Times New Roman" w:hAnsi="Times New Roman" w:cs="Times New Roman"/>
          <w:color w:val="000000"/>
          <w:sz w:val="24"/>
          <w:szCs w:val="24"/>
        </w:rPr>
        <w:t>………………….71</w:t>
      </w:r>
    </w:p>
    <w:p w14:paraId="3190F227" w14:textId="6BE8E7E1"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Techniques for Embedding Space Augmentation</w:t>
      </w:r>
      <w:r>
        <w:rPr>
          <w:rFonts w:ascii="Times New Roman" w:eastAsia="Times New Roman" w:hAnsi="Times New Roman" w:cs="Times New Roman"/>
          <w:color w:val="000000"/>
          <w:sz w:val="24"/>
          <w:szCs w:val="24"/>
        </w:rPr>
        <w:t>………………….…….72</w:t>
      </w:r>
    </w:p>
    <w:p w14:paraId="20A68275" w14:textId="6CFE68DA"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Label Embedding and Feature Augmentation (LEFA)</w:t>
      </w:r>
      <w:r>
        <w:rPr>
          <w:rFonts w:ascii="Times New Roman" w:eastAsia="Times New Roman" w:hAnsi="Times New Roman" w:cs="Times New Roman"/>
          <w:color w:val="000000"/>
          <w:sz w:val="24"/>
          <w:szCs w:val="24"/>
        </w:rPr>
        <w:t>……...72</w:t>
      </w:r>
    </w:p>
    <w:p w14:paraId="2EE79680" w14:textId="3D0DAAE0"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Feature Clouds for Tail Classes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73</w:t>
      </w:r>
    </w:p>
    <w:p w14:paraId="058577BB" w14:textId="37A68FF8"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Random Walk-Based Erasing</w:t>
      </w:r>
      <w:r>
        <w:rPr>
          <w:rFonts w:ascii="Times New Roman" w:eastAsia="Times New Roman" w:hAnsi="Times New Roman" w:cs="Times New Roman"/>
          <w:color w:val="000000"/>
          <w:sz w:val="24"/>
          <w:szCs w:val="24"/>
        </w:rPr>
        <w:t>……………………………….74</w:t>
      </w:r>
    </w:p>
    <w:p w14:paraId="6C4F027E" w14:textId="411BD809"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Feature Expansion</w:t>
      </w:r>
      <w:r>
        <w:rPr>
          <w:rFonts w:ascii="Times New Roman" w:eastAsia="Times New Roman" w:hAnsi="Times New Roman" w:cs="Times New Roman"/>
          <w:color w:val="000000"/>
          <w:sz w:val="24"/>
          <w:szCs w:val="24"/>
        </w:rPr>
        <w:t>………………………………...75</w:t>
      </w:r>
    </w:p>
    <w:p w14:paraId="2E1F9981" w14:textId="5D79C15D"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Embedding Augmentation in Distributed Learning……………………...7</w:t>
      </w:r>
      <w:r>
        <w:rPr>
          <w:rFonts w:ascii="Times New Roman" w:eastAsia="Times New Roman" w:hAnsi="Times New Roman" w:cs="Times New Roman"/>
          <w:color w:val="000000"/>
          <w:sz w:val="24"/>
          <w:szCs w:val="24"/>
        </w:rPr>
        <w:t>5</w:t>
      </w:r>
    </w:p>
    <w:p w14:paraId="0D50BBEA" w14:textId="36BF834C"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Addressing Node-Specific Variability</w:t>
      </w:r>
      <w:r>
        <w:rPr>
          <w:rFonts w:ascii="Times New Roman" w:eastAsia="Times New Roman" w:hAnsi="Times New Roman" w:cs="Times New Roman"/>
          <w:color w:val="000000"/>
          <w:sz w:val="24"/>
          <w:szCs w:val="24"/>
        </w:rPr>
        <w:t>………………………76</w:t>
      </w:r>
    </w:p>
    <w:p w14:paraId="6D45AF83" w14:textId="2504400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Enhancing Global Consistency</w:t>
      </w:r>
      <w:r>
        <w:rPr>
          <w:rFonts w:ascii="Times New Roman" w:eastAsia="Times New Roman" w:hAnsi="Times New Roman" w:cs="Times New Roman"/>
          <w:color w:val="000000"/>
          <w:sz w:val="24"/>
          <w:szCs w:val="24"/>
        </w:rPr>
        <w:t>……………………………...77</w:t>
      </w:r>
    </w:p>
    <w:p w14:paraId="256B1493" w14:textId="77777777"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Reducing Communication Overhead</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76</w:t>
      </w:r>
    </w:p>
    <w:p w14:paraId="1801191B" w14:textId="7005A18E"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Random Walk-Based Embedding (RWE) Augmentation…</w:t>
      </w:r>
      <w:proofErr w:type="gramStart"/>
      <w:r w:rsidRPr="006412C1">
        <w:rPr>
          <w:rFonts w:ascii="Times New Roman" w:eastAsia="Times New Roman" w:hAnsi="Times New Roman" w:cs="Times New Roman"/>
          <w:color w:val="000000"/>
          <w:sz w:val="24"/>
          <w:szCs w:val="24"/>
        </w:rPr>
        <w:t>…..</w:t>
      </w:r>
      <w:proofErr w:type="gramEnd"/>
      <w:r w:rsidRPr="006412C1">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8</w:t>
      </w:r>
    </w:p>
    <w:p w14:paraId="7D2CE225" w14:textId="451E7169"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Results and Observations</w:t>
      </w:r>
      <w:r>
        <w:rPr>
          <w:rFonts w:ascii="Times New Roman" w:eastAsia="Times New Roman" w:hAnsi="Times New Roman" w:cs="Times New Roman"/>
          <w:color w:val="000000"/>
          <w:sz w:val="24"/>
          <w:szCs w:val="24"/>
        </w:rPr>
        <w:t>……………………………………78</w:t>
      </w:r>
    </w:p>
    <w:p w14:paraId="3DEC8E44" w14:textId="36DCF71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Advantages of Data Addition over Data Erasure in RWE</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81</w:t>
      </w:r>
    </w:p>
    <w:p w14:paraId="371AA50A" w14:textId="444156C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Practical Implications for 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83</w:t>
      </w:r>
    </w:p>
    <w:p w14:paraId="143A3E69" w14:textId="77777777"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 xml:space="preserve">Angular Variance in Tail Class Embedding Augmentation: </w:t>
      </w:r>
    </w:p>
    <w:p w14:paraId="19790A74" w14:textId="22A95AFB"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LEFA Without Feature Clouds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4</w:t>
      </w:r>
    </w:p>
    <w:p w14:paraId="5392C27B" w14:textId="77777777"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 xml:space="preserve">Limitations of Feature Clouds in Capturing </w:t>
      </w:r>
    </w:p>
    <w:p w14:paraId="403BC751" w14:textId="5A2F6E20"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Intra-Class Exclusiveness</w:t>
      </w:r>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5</w:t>
      </w:r>
    </w:p>
    <w:p w14:paraId="505A58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Degenerated Performance Due to Label </w:t>
      </w:r>
    </w:p>
    <w:p w14:paraId="34F1AF17" w14:textId="73FD5B7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Correlation Complexity</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6</w:t>
      </w:r>
    </w:p>
    <w:p w14:paraId="36D6C532"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The Role of Classifier Complexity in </w:t>
      </w:r>
    </w:p>
    <w:p w14:paraId="6857DFB6" w14:textId="0408C45C"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lastRenderedPageBreak/>
        <w:t>Effective Augmentation</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7</w:t>
      </w:r>
    </w:p>
    <w:p w14:paraId="0E2E2D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Addressing the Intra-Class Exclusiveness</w:t>
      </w:r>
    </w:p>
    <w:p w14:paraId="1C83F138" w14:textId="4178DCFA"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Challenge Through Angular Variance</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0CC9B77B"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 xml:space="preserve">Practical Implications of Avoiding Feature Clouds in </w:t>
      </w:r>
    </w:p>
    <w:p w14:paraId="31909DC3" w14:textId="3B364A3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1400FE89" w14:textId="1AC41381"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Observations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sidR="00856270">
        <w:rPr>
          <w:rFonts w:ascii="Times New Roman" w:eastAsia="Times New Roman" w:hAnsi="Times New Roman" w:cs="Times New Roman"/>
          <w:color w:val="000000"/>
          <w:sz w:val="24"/>
          <w:szCs w:val="24"/>
        </w:rPr>
        <w:t>90</w:t>
      </w:r>
    </w:p>
    <w:p w14:paraId="05318632" w14:textId="77777777" w:rsidR="00985D0A" w:rsidRPr="00321BCE" w:rsidRDefault="00985D0A" w:rsidP="00985D0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57F5D706" w14:textId="2E561B32" w:rsidR="00985D0A" w:rsidRPr="00321BCE"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CONCLUSION……………………</w:t>
      </w:r>
      <w:proofErr w:type="gramStart"/>
      <w:r>
        <w:rPr>
          <w:rFonts w:ascii="Times New Roman" w:eastAsia="Times New Roman" w:hAnsi="Times New Roman" w:cs="Times New Roman"/>
          <w:color w:val="000000"/>
          <w:sz w:val="24"/>
          <w:szCs w:val="24"/>
        </w:rPr>
        <w:t>…..</w:t>
      </w:r>
      <w:proofErr w:type="gramEnd"/>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9</w:t>
      </w:r>
      <w:r w:rsidR="00856270">
        <w:rPr>
          <w:rFonts w:ascii="Times New Roman" w:eastAsia="Times New Roman" w:hAnsi="Times New Roman" w:cs="Times New Roman"/>
          <w:color w:val="000000"/>
          <w:sz w:val="24"/>
          <w:szCs w:val="24"/>
        </w:rPr>
        <w:t>5</w:t>
      </w:r>
    </w:p>
    <w:p w14:paraId="0D46D720" w14:textId="77777777" w:rsidR="00985D0A" w:rsidRPr="006412C1"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1B7A736" w14:textId="492D0A51" w:rsidR="00985D0A" w:rsidRPr="00321BCE" w:rsidRDefault="00985D0A" w:rsidP="00985D0A">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Works Cited…….................................................................................</w:t>
      </w:r>
      <w:r w:rsidR="000C0AC5">
        <w:rPr>
          <w:rFonts w:ascii="Times New Roman" w:eastAsia="Times New Roman" w:hAnsi="Times New Roman" w:cs="Times New Roman"/>
          <w:color w:val="000000"/>
          <w:sz w:val="24"/>
          <w:szCs w:val="24"/>
        </w:rPr>
        <w:t>99</w:t>
      </w:r>
    </w:p>
    <w:p w14:paraId="13EA92F6" w14:textId="77777777" w:rsidR="00985D0A" w:rsidRDefault="00985D0A">
      <w:pPr>
        <w:spacing w:line="480" w:lineRule="auto"/>
        <w:rPr>
          <w:rFonts w:ascii="Times New Roman" w:eastAsia="Times New Roman" w:hAnsi="Times New Roman" w:cs="Times New Roman"/>
          <w:b/>
          <w:sz w:val="24"/>
          <w:szCs w:val="24"/>
        </w:rPr>
      </w:pPr>
    </w:p>
    <w:p w14:paraId="18932A7A" w14:textId="77777777" w:rsidR="00985D0A" w:rsidRDefault="00985D0A">
      <w:pPr>
        <w:spacing w:line="480" w:lineRule="auto"/>
        <w:rPr>
          <w:rFonts w:ascii="Times New Roman" w:eastAsia="Times New Roman" w:hAnsi="Times New Roman" w:cs="Times New Roman"/>
          <w:b/>
          <w:sz w:val="24"/>
          <w:szCs w:val="24"/>
        </w:rPr>
      </w:pPr>
    </w:p>
    <w:p w14:paraId="582256ED" w14:textId="77777777" w:rsidR="00985D0A" w:rsidRDefault="00985D0A">
      <w:pPr>
        <w:spacing w:line="480" w:lineRule="auto"/>
        <w:rPr>
          <w:rFonts w:ascii="Times New Roman" w:eastAsia="Times New Roman" w:hAnsi="Times New Roman" w:cs="Times New Roman"/>
          <w:b/>
          <w:sz w:val="24"/>
          <w:szCs w:val="24"/>
        </w:rPr>
      </w:pPr>
    </w:p>
    <w:p w14:paraId="5F0FC2DA" w14:textId="77777777" w:rsidR="00985D0A" w:rsidRDefault="00985D0A">
      <w:pPr>
        <w:spacing w:line="480" w:lineRule="auto"/>
        <w:rPr>
          <w:rFonts w:ascii="Times New Roman" w:eastAsia="Times New Roman" w:hAnsi="Times New Roman" w:cs="Times New Roman"/>
          <w:b/>
          <w:sz w:val="24"/>
          <w:szCs w:val="24"/>
        </w:rPr>
      </w:pPr>
    </w:p>
    <w:p w14:paraId="409E260E" w14:textId="77777777" w:rsidR="00985D0A" w:rsidRDefault="00985D0A">
      <w:pPr>
        <w:spacing w:line="480" w:lineRule="auto"/>
        <w:rPr>
          <w:rFonts w:ascii="Times New Roman" w:eastAsia="Times New Roman" w:hAnsi="Times New Roman" w:cs="Times New Roman"/>
          <w:b/>
          <w:sz w:val="24"/>
          <w:szCs w:val="24"/>
        </w:rPr>
      </w:pPr>
    </w:p>
    <w:p w14:paraId="7C883B03" w14:textId="77777777" w:rsidR="00985D0A" w:rsidRDefault="00985D0A">
      <w:pPr>
        <w:spacing w:line="480" w:lineRule="auto"/>
        <w:rPr>
          <w:rFonts w:ascii="Times New Roman" w:eastAsia="Times New Roman" w:hAnsi="Times New Roman" w:cs="Times New Roman"/>
          <w:b/>
          <w:sz w:val="24"/>
          <w:szCs w:val="24"/>
        </w:rPr>
      </w:pPr>
    </w:p>
    <w:p w14:paraId="4D24EDE8" w14:textId="77777777" w:rsidR="00985D0A" w:rsidRDefault="00985D0A">
      <w:pPr>
        <w:spacing w:line="480" w:lineRule="auto"/>
        <w:rPr>
          <w:rFonts w:ascii="Times New Roman" w:eastAsia="Times New Roman" w:hAnsi="Times New Roman" w:cs="Times New Roman"/>
          <w:b/>
          <w:sz w:val="24"/>
          <w:szCs w:val="24"/>
        </w:rPr>
      </w:pPr>
    </w:p>
    <w:p w14:paraId="363BC140" w14:textId="77777777" w:rsidR="00985D0A" w:rsidRDefault="00985D0A">
      <w:pPr>
        <w:spacing w:line="480" w:lineRule="auto"/>
        <w:rPr>
          <w:rFonts w:ascii="Times New Roman" w:eastAsia="Times New Roman" w:hAnsi="Times New Roman" w:cs="Times New Roman"/>
          <w:b/>
          <w:sz w:val="24"/>
          <w:szCs w:val="24"/>
        </w:rPr>
      </w:pPr>
    </w:p>
    <w:p w14:paraId="7925715C" w14:textId="77777777" w:rsidR="00985D0A" w:rsidRDefault="00985D0A">
      <w:pPr>
        <w:spacing w:line="480" w:lineRule="auto"/>
        <w:rPr>
          <w:rFonts w:ascii="Times New Roman" w:eastAsia="Times New Roman" w:hAnsi="Times New Roman" w:cs="Times New Roman"/>
          <w:b/>
          <w:sz w:val="24"/>
          <w:szCs w:val="24"/>
        </w:rPr>
      </w:pPr>
    </w:p>
    <w:p w14:paraId="7E54F7A2" w14:textId="77777777" w:rsidR="00985D0A" w:rsidRDefault="00985D0A">
      <w:pPr>
        <w:spacing w:line="480" w:lineRule="auto"/>
        <w:rPr>
          <w:rFonts w:ascii="Times New Roman" w:eastAsia="Times New Roman" w:hAnsi="Times New Roman" w:cs="Times New Roman"/>
          <w:b/>
          <w:sz w:val="24"/>
          <w:szCs w:val="24"/>
        </w:rPr>
      </w:pPr>
    </w:p>
    <w:p w14:paraId="313AE72E" w14:textId="77777777" w:rsidR="00985D0A" w:rsidRDefault="00985D0A">
      <w:pPr>
        <w:spacing w:line="480" w:lineRule="auto"/>
        <w:rPr>
          <w:rFonts w:ascii="Times New Roman" w:eastAsia="Times New Roman" w:hAnsi="Times New Roman" w:cs="Times New Roman"/>
          <w:b/>
          <w:sz w:val="24"/>
          <w:szCs w:val="24"/>
        </w:rPr>
      </w:pPr>
    </w:p>
    <w:p w14:paraId="5B4103EC" w14:textId="77777777" w:rsidR="00985D0A" w:rsidRDefault="00985D0A">
      <w:pPr>
        <w:spacing w:line="480" w:lineRule="auto"/>
        <w:rPr>
          <w:rFonts w:ascii="Times New Roman" w:eastAsia="Times New Roman" w:hAnsi="Times New Roman" w:cs="Times New Roman"/>
          <w:b/>
          <w:sz w:val="24"/>
          <w:szCs w:val="24"/>
        </w:rPr>
      </w:pPr>
    </w:p>
    <w:p w14:paraId="05F39080" w14:textId="77777777" w:rsidR="00985D0A" w:rsidRDefault="00985D0A">
      <w:pPr>
        <w:spacing w:line="480" w:lineRule="auto"/>
        <w:rPr>
          <w:rFonts w:ascii="Times New Roman" w:eastAsia="Times New Roman" w:hAnsi="Times New Roman" w:cs="Times New Roman"/>
          <w:b/>
          <w:sz w:val="24"/>
          <w:szCs w:val="24"/>
        </w:rPr>
      </w:pPr>
    </w:p>
    <w:p w14:paraId="1FB32A3E" w14:textId="77777777" w:rsidR="00985D0A" w:rsidRDefault="00985D0A">
      <w:pPr>
        <w:spacing w:line="480" w:lineRule="auto"/>
        <w:rPr>
          <w:rFonts w:ascii="Times New Roman" w:eastAsia="Times New Roman" w:hAnsi="Times New Roman" w:cs="Times New Roman"/>
          <w:b/>
          <w:sz w:val="24"/>
          <w:szCs w:val="24"/>
        </w:rPr>
      </w:pPr>
    </w:p>
    <w:p w14:paraId="5C14E711" w14:textId="7777777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1 </w:t>
      </w:r>
    </w:p>
    <w:p w14:paraId="19504BED" w14:textId="23871DEE" w:rsidR="00F55F45"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48D7A25" w14:textId="77777777" w:rsidR="007B1B7F" w:rsidRDefault="007B1B7F" w:rsidP="007B1B7F">
      <w:pPr>
        <w:spacing w:line="480" w:lineRule="auto"/>
        <w:jc w:val="center"/>
        <w:rPr>
          <w:rFonts w:ascii="Times New Roman" w:eastAsia="Times New Roman" w:hAnsi="Times New Roman" w:cs="Times New Roman"/>
          <w:b/>
          <w:sz w:val="24"/>
          <w:szCs w:val="24"/>
        </w:rPr>
      </w:pPr>
    </w:p>
    <w:p w14:paraId="2E79CB61" w14:textId="77777777" w:rsidR="007B1B7F" w:rsidRDefault="007B1B7F" w:rsidP="007B1B7F">
      <w:pPr>
        <w:spacing w:line="480" w:lineRule="auto"/>
        <w:jc w:val="center"/>
        <w:rPr>
          <w:rFonts w:ascii="Times New Roman" w:eastAsia="Times New Roman" w:hAnsi="Times New Roman" w:cs="Times New Roman"/>
          <w:b/>
          <w:sz w:val="24"/>
          <w:szCs w:val="24"/>
        </w:rPr>
      </w:pPr>
    </w:p>
    <w:p w14:paraId="6241E215" w14:textId="5DF578C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The growth of deep learning, especially using convolutional neural networks (CNNs), has revolutionized medical diagnostics by enhancing pattern recognition capabilities, which are vital for accurate decision-making. However, in fields like healthcare, where data is often imbalanced and lacks sufficient diversity, these models face significant limitations. For example, certain medical conditions may be underrepresented in datasets, which can result in a model that performs well on common conditions but struggles with rarer, clinically significant ones. This imbalance can lead to bias and reduces the model's effectiveness in real-world scenarios, where diverse patient profiles and conditions are the norm.</w:t>
      </w:r>
    </w:p>
    <w:p w14:paraId="5EF8502F" w14:textId="77777777" w:rsidR="007B1B7F" w:rsidRPr="00D62ADB" w:rsidRDefault="007B1B7F" w:rsidP="00D62ADB">
      <w:pPr>
        <w:spacing w:line="480" w:lineRule="auto"/>
        <w:rPr>
          <w:rFonts w:ascii="Times New Roman" w:eastAsia="Times New Roman" w:hAnsi="Times New Roman" w:cs="Times New Roman"/>
          <w:sz w:val="24"/>
          <w:szCs w:val="24"/>
        </w:rPr>
      </w:pPr>
    </w:p>
    <w:p w14:paraId="68A96862" w14:textId="2D27AB2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Data augmentation has emerged as a key strategy to address these issues by creating synthetic data variations that enrich the training set. Through augmentation techniques, models can be trained on a more representative dataset that captures the range of variations seen in clinical data. This helps mitigate the effects of data imbalance and improves the model's robustness, enhancing its ability to generalize across diverse conditions.</w:t>
      </w:r>
    </w:p>
    <w:p w14:paraId="78DB4B97" w14:textId="77777777" w:rsidR="007B1B7F" w:rsidRPr="00D62ADB" w:rsidRDefault="007B1B7F" w:rsidP="00D62ADB">
      <w:pPr>
        <w:spacing w:line="480" w:lineRule="auto"/>
        <w:rPr>
          <w:rFonts w:ascii="Times New Roman" w:eastAsia="Times New Roman" w:hAnsi="Times New Roman" w:cs="Times New Roman"/>
          <w:sz w:val="24"/>
          <w:szCs w:val="24"/>
        </w:rPr>
      </w:pPr>
    </w:p>
    <w:p w14:paraId="6363C5A6" w14:textId="77777777" w:rsidR="00D62ADB"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 xml:space="preserve">In addition to data scarcity, the black-box nature of CNNs poses a challenge, as it limits the interpretability of the learned feature space, especially in applications requiring clinical </w:t>
      </w:r>
      <w:r w:rsidRPr="00D62ADB">
        <w:rPr>
          <w:rFonts w:ascii="Times New Roman" w:eastAsia="Times New Roman" w:hAnsi="Times New Roman" w:cs="Times New Roman"/>
          <w:sz w:val="24"/>
          <w:szCs w:val="24"/>
        </w:rPr>
        <w:lastRenderedPageBreak/>
        <w:t xml:space="preserve">transparency. Understanding how a model learns from augmented </w:t>
      </w:r>
      <w:proofErr w:type="gramStart"/>
      <w:r w:rsidRPr="00D62ADB">
        <w:rPr>
          <w:rFonts w:ascii="Times New Roman" w:eastAsia="Times New Roman" w:hAnsi="Times New Roman" w:cs="Times New Roman"/>
          <w:sz w:val="24"/>
          <w:szCs w:val="24"/>
        </w:rPr>
        <w:t>data</w:t>
      </w:r>
      <w:proofErr w:type="gramEnd"/>
      <w:r w:rsidRPr="00D62ADB">
        <w:rPr>
          <w:rFonts w:ascii="Times New Roman" w:eastAsia="Times New Roman" w:hAnsi="Times New Roman" w:cs="Times New Roman"/>
          <w:sz w:val="24"/>
          <w:szCs w:val="24"/>
        </w:rPr>
        <w:t xml:space="preserve"> and which features it focuses on is essential for ensuring that the model’s decisions align with clinical reasoning. To address this, techniques such as Gradient-weighted Class Activation Mapping (Grad-CAM) offer a means to visualize which regions of input data significantly impact the model's decisions, shedding light on the learned feature space. This study employs Grad-CAM to illustrate how different augmentation strategies influence feature learning, providing insight into the model's focus during multi-class and multi-label classification tasks.</w:t>
      </w:r>
    </w:p>
    <w:p w14:paraId="00DAEC8B" w14:textId="77777777" w:rsidR="007B1B7F" w:rsidRPr="00D62ADB" w:rsidRDefault="007B1B7F" w:rsidP="00D62ADB">
      <w:pPr>
        <w:spacing w:line="480" w:lineRule="auto"/>
        <w:rPr>
          <w:rFonts w:ascii="Times New Roman" w:eastAsia="Times New Roman" w:hAnsi="Times New Roman" w:cs="Times New Roman"/>
          <w:sz w:val="24"/>
          <w:szCs w:val="24"/>
        </w:rPr>
      </w:pPr>
    </w:p>
    <w:p w14:paraId="4F82919A" w14:textId="29EE0A24"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For our investigation, we utilized two public ECG datasets, PTB-XL and MIT-BIH</w:t>
      </w:r>
      <w:r w:rsidR="007B1B7F">
        <w:rPr>
          <w:rStyle w:val="FootnoteReference"/>
          <w:rFonts w:ascii="Times New Roman" w:eastAsia="Times New Roman" w:hAnsi="Times New Roman" w:cs="Times New Roman"/>
          <w:sz w:val="24"/>
          <w:szCs w:val="24"/>
        </w:rPr>
        <w:footnoteReference w:id="1"/>
      </w:r>
      <w:r w:rsidRPr="00D62ADB">
        <w:rPr>
          <w:rFonts w:ascii="Times New Roman" w:eastAsia="Times New Roman" w:hAnsi="Times New Roman" w:cs="Times New Roman"/>
          <w:sz w:val="24"/>
          <w:szCs w:val="24"/>
        </w:rPr>
        <w:t xml:space="preserve">, to examine the effects of these augmentation methods across both single and multi-label classification scenarios. These datasets enable us to evaluate the impact of augmentation on handling diverse cardiac conditions while addressing the </w:t>
      </w:r>
      <w:r w:rsidR="0021770D">
        <w:rPr>
          <w:rFonts w:ascii="Times New Roman" w:eastAsia="Times New Roman" w:hAnsi="Times New Roman" w:cs="Times New Roman"/>
          <w:sz w:val="24"/>
          <w:szCs w:val="24"/>
        </w:rPr>
        <w:t>data imbalance</w:t>
      </w:r>
      <w:r w:rsidRPr="00D62ADB">
        <w:rPr>
          <w:rFonts w:ascii="Times New Roman" w:eastAsia="Times New Roman" w:hAnsi="Times New Roman" w:cs="Times New Roman"/>
          <w:sz w:val="24"/>
          <w:szCs w:val="24"/>
        </w:rPr>
        <w:t xml:space="preserve"> challenges in model training.</w:t>
      </w:r>
    </w:p>
    <w:p w14:paraId="333D83CF" w14:textId="77777777" w:rsidR="00C23D24" w:rsidRDefault="00C23D24" w:rsidP="00D62ADB">
      <w:pPr>
        <w:spacing w:line="480" w:lineRule="auto"/>
        <w:rPr>
          <w:rFonts w:ascii="Times New Roman" w:eastAsia="Times New Roman" w:hAnsi="Times New Roman" w:cs="Times New Roman"/>
          <w:sz w:val="24"/>
          <w:szCs w:val="24"/>
        </w:rPr>
      </w:pPr>
    </w:p>
    <w:p w14:paraId="5171FA9A" w14:textId="31C2A322" w:rsidR="00321BB2" w:rsidRDefault="0021770D">
      <w:pPr>
        <w:spacing w:line="480" w:lineRule="auto"/>
        <w:rPr>
          <w:rFonts w:ascii="Times New Roman" w:eastAsia="Times New Roman" w:hAnsi="Times New Roman" w:cs="Times New Roman"/>
          <w:sz w:val="24"/>
          <w:szCs w:val="24"/>
        </w:rPr>
      </w:pPr>
      <w:commentRangeStart w:id="5"/>
      <w:r>
        <w:rPr>
          <w:rFonts w:ascii="Times New Roman" w:eastAsia="Times New Roman" w:hAnsi="Times New Roman" w:cs="Times New Roman"/>
          <w:sz w:val="24"/>
          <w:szCs w:val="24"/>
        </w:rPr>
        <w:t>Initial experiments were conducted on a centralized CNN model to observe the direct impact of these augmentations on feature learning. Using Grad-CAM, we could visualize how these augmentations enhanced model focus and robustness by highlighting relevant areas of the ECG signals that influence predictions</w:t>
      </w:r>
      <w:commentRangeEnd w:id="5"/>
      <w:r>
        <w:rPr>
          <w:rStyle w:val="CommentReference"/>
        </w:rPr>
        <w:commentReference w:id="5"/>
      </w:r>
      <w:r>
        <w:rPr>
          <w:rFonts w:ascii="Times New Roman" w:eastAsia="Times New Roman" w:hAnsi="Times New Roman" w:cs="Times New Roman"/>
          <w:sz w:val="24"/>
          <w:szCs w:val="24"/>
        </w:rPr>
        <w:t>.</w:t>
      </w:r>
      <w:del w:id="6" w:author="Sagnik Dakshit" w:date="2024-11-09T13:45:00Z" w16du:dateUtc="2024-11-09T19:45:00Z">
        <w:r w:rsidDel="00B365C9">
          <w:rPr>
            <w:rFonts w:ascii="Times New Roman" w:eastAsia="Times New Roman" w:hAnsi="Times New Roman" w:cs="Times New Roman"/>
            <w:sz w:val="24"/>
            <w:szCs w:val="24"/>
          </w:rPr>
          <w:delText xml:space="preserve">within a custom CNN, applied to a </w:delText>
        </w:r>
        <w:commentRangeStart w:id="7"/>
        <w:r w:rsidDel="00B365C9">
          <w:rPr>
            <w:rFonts w:ascii="Times New Roman" w:eastAsia="Times New Roman" w:hAnsi="Times New Roman" w:cs="Times New Roman"/>
            <w:sz w:val="24"/>
            <w:szCs w:val="24"/>
          </w:rPr>
          <w:delText xml:space="preserve">modified </w:delText>
        </w:r>
        <w:commentRangeEnd w:id="7"/>
        <w:r w:rsidR="009044B7" w:rsidDel="00B365C9">
          <w:rPr>
            <w:rStyle w:val="CommentReference"/>
          </w:rPr>
          <w:commentReference w:id="7"/>
        </w:r>
        <w:r w:rsidDel="00B365C9">
          <w:rPr>
            <w:rFonts w:ascii="Times New Roman" w:eastAsia="Times New Roman" w:hAnsi="Times New Roman" w:cs="Times New Roman"/>
            <w:sz w:val="24"/>
            <w:szCs w:val="24"/>
          </w:rPr>
          <w:delText>version of the PTBXL dataset, a comprehensive ECG dataset widely used in cardiovascular research.</w:delText>
        </w:r>
      </w:del>
    </w:p>
    <w:p w14:paraId="79246BB2" w14:textId="77777777" w:rsidR="00C23D24" w:rsidDel="00B365C9" w:rsidRDefault="00C23D24">
      <w:pPr>
        <w:spacing w:line="480" w:lineRule="auto"/>
        <w:rPr>
          <w:del w:id="8" w:author="Sagnik Dakshit" w:date="2024-11-09T13:45:00Z" w16du:dateUtc="2024-11-09T19:45:00Z"/>
          <w:rFonts w:ascii="Times New Roman" w:eastAsia="Times New Roman" w:hAnsi="Times New Roman" w:cs="Times New Roman"/>
          <w:sz w:val="24"/>
          <w:szCs w:val="24"/>
        </w:rPr>
      </w:pPr>
    </w:p>
    <w:p w14:paraId="41DE6431" w14:textId="77777777" w:rsidR="00F55F45" w:rsidRDefault="00F55F45">
      <w:pPr>
        <w:spacing w:line="480" w:lineRule="auto"/>
        <w:rPr>
          <w:rFonts w:ascii="Times New Roman" w:eastAsia="Times New Roman" w:hAnsi="Times New Roman" w:cs="Times New Roman"/>
          <w:sz w:val="24"/>
          <w:szCs w:val="24"/>
        </w:rPr>
      </w:pPr>
    </w:p>
    <w:p w14:paraId="75F22212" w14:textId="31A763C1" w:rsidR="00F55F45" w:rsidRDefault="008F06A8">
      <w:pPr>
        <w:spacing w:line="480" w:lineRule="auto"/>
        <w:rPr>
          <w:rFonts w:ascii="Times New Roman" w:eastAsia="Times New Roman" w:hAnsi="Times New Roman" w:cs="Times New Roman"/>
          <w:sz w:val="24"/>
          <w:szCs w:val="24"/>
        </w:rPr>
      </w:pPr>
      <w:r w:rsidRPr="008F06A8">
        <w:rPr>
          <w:rFonts w:ascii="Times New Roman" w:eastAsia="Times New Roman" w:hAnsi="Times New Roman" w:cs="Times New Roman"/>
          <w:sz w:val="24"/>
          <w:szCs w:val="24"/>
        </w:rPr>
        <w:t xml:space="preserve">The need for this research stems from the challenges in developing effective deep learning models for healthcare, particularly in tasks like ECG classification. Despite the success of deep </w:t>
      </w:r>
      <w:r w:rsidRPr="008F06A8">
        <w:rPr>
          <w:rFonts w:ascii="Times New Roman" w:eastAsia="Times New Roman" w:hAnsi="Times New Roman" w:cs="Times New Roman"/>
          <w:sz w:val="24"/>
          <w:szCs w:val="24"/>
        </w:rPr>
        <w:lastRenderedPageBreak/>
        <w:t>learning in other fields, healthcare data, especially time-series signals like ECG, often face limitations in data availability and quality. Traditional augmentation methods and newer generative models</w:t>
      </w:r>
      <w:r w:rsidR="007B1B7F">
        <w:rPr>
          <w:rStyle w:val="FootnoteReference"/>
          <w:rFonts w:ascii="Times New Roman" w:eastAsia="Times New Roman" w:hAnsi="Times New Roman" w:cs="Times New Roman"/>
          <w:sz w:val="24"/>
          <w:szCs w:val="24"/>
        </w:rPr>
        <w:footnoteReference w:id="2"/>
      </w:r>
      <w:r w:rsidRPr="008F06A8">
        <w:rPr>
          <w:rFonts w:ascii="Times New Roman" w:eastAsia="Times New Roman" w:hAnsi="Times New Roman" w:cs="Times New Roman"/>
          <w:sz w:val="24"/>
          <w:szCs w:val="24"/>
        </w:rPr>
        <w:t xml:space="preserve"> can help create more diverse and robust datasets. However, it's not always clear how different types of augmentation impact model learning and the key features that the model picks up for clinical decision-making. Understanding these effects is especially important for ECG data, where small changes in signal characteristics are critical for accurate diagnosis. This study aims to fill this gap by examining how specific label-invariant augmentation methods influence a model's ability to recognize important ECG patterns, making it one of the first studies to do so.</w:t>
      </w:r>
      <w:r w:rsidR="00D62ADB" w:rsidRPr="00D62ADB">
        <w:rPr>
          <w:rFonts w:ascii="Times New Roman" w:eastAsia="Times New Roman" w:hAnsi="Times New Roman" w:cs="Times New Roman"/>
          <w:sz w:val="24"/>
          <w:szCs w:val="24"/>
        </w:rPr>
        <w:t xml:space="preserve"> </w:t>
      </w:r>
    </w:p>
    <w:p w14:paraId="4D53A7AE" w14:textId="77777777" w:rsidR="00321BB2" w:rsidRDefault="00321BB2">
      <w:pPr>
        <w:spacing w:line="480" w:lineRule="auto"/>
        <w:rPr>
          <w:rFonts w:ascii="Times New Roman" w:eastAsia="Times New Roman" w:hAnsi="Times New Roman" w:cs="Times New Roman"/>
          <w:sz w:val="24"/>
          <w:szCs w:val="24"/>
        </w:rPr>
      </w:pPr>
    </w:p>
    <w:p w14:paraId="0938A7AA" w14:textId="712EFF2D" w:rsidR="0021770D"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tackle the challenges of </w:t>
      </w:r>
      <w:commentRangeStart w:id="9"/>
      <w:commentRangeStart w:id="10"/>
      <w:r>
        <w:rPr>
          <w:rFonts w:ascii="Times New Roman" w:eastAsia="Times New Roman" w:hAnsi="Times New Roman" w:cs="Times New Roman"/>
          <w:sz w:val="24"/>
          <w:szCs w:val="24"/>
        </w:rPr>
        <w:t>privacy</w:t>
      </w:r>
      <w:commentRangeEnd w:id="9"/>
      <w:r>
        <w:rPr>
          <w:rStyle w:val="CommentReference"/>
        </w:rPr>
        <w:commentReference w:id="9"/>
      </w:r>
      <w:commentRangeEnd w:id="10"/>
      <w:r>
        <w:rPr>
          <w:rStyle w:val="CommentReference"/>
        </w:rPr>
        <w:commentReference w:id="10"/>
      </w:r>
      <w:r>
        <w:rPr>
          <w:rFonts w:ascii="Times New Roman" w:eastAsia="Times New Roman" w:hAnsi="Times New Roman" w:cs="Times New Roman"/>
          <w:sz w:val="24"/>
          <w:szCs w:val="24"/>
        </w:rPr>
        <w:t xml:space="preserve"> and data accessibility, federated learning has emerged as a promising solution. Rather than centralizing data in one location, federated learning enables multiple devices or institutions to collaboratively train a model while retaining data locally. </w:t>
      </w:r>
      <w:commentRangeStart w:id="11"/>
      <w:r>
        <w:rPr>
          <w:rFonts w:ascii="Times New Roman" w:eastAsia="Times New Roman" w:hAnsi="Times New Roman" w:cs="Times New Roman"/>
          <w:sz w:val="24"/>
          <w:szCs w:val="24"/>
        </w:rPr>
        <w:t>This decentralized training process is critical in privacy-sensitive fields, like healthcare, where sharing raw data can lead to confidentiality issues. However, federated learning introduces unique obstacles in feature space alignment and model interpretability, as local models trained on diverse data distributions may develop inconsistencies in feature representations. This complexity can compromise the consistency of the global model's feature space and its explainability, which becomes especially relevant when applied to ECG data, where subtle patterns are crucial for clinical insights.</w:t>
      </w:r>
      <w:commentRangeEnd w:id="11"/>
      <w:r>
        <w:rPr>
          <w:rStyle w:val="CommentReference"/>
        </w:rPr>
        <w:commentReference w:id="11"/>
      </w:r>
      <w:r>
        <w:rPr>
          <w:rFonts w:ascii="Times New Roman" w:eastAsia="Times New Roman" w:hAnsi="Times New Roman" w:cs="Times New Roman"/>
          <w:sz w:val="24"/>
          <w:szCs w:val="24"/>
        </w:rPr>
        <w:t xml:space="preserve"> </w:t>
      </w:r>
      <w:r w:rsidRPr="008F06A8">
        <w:rPr>
          <w:rFonts w:ascii="Times New Roman" w:eastAsia="Times New Roman" w:hAnsi="Times New Roman" w:cs="Times New Roman"/>
          <w:sz w:val="24"/>
          <w:szCs w:val="24"/>
        </w:rPr>
        <w:t xml:space="preserve">In this study, we are not focusing on privacy or data security in federated learning. Instead, we are looking closely at how using data augmentation </w:t>
      </w:r>
      <w:r w:rsidRPr="008F06A8">
        <w:rPr>
          <w:rFonts w:ascii="Times New Roman" w:eastAsia="Times New Roman" w:hAnsi="Times New Roman" w:cs="Times New Roman"/>
          <w:sz w:val="24"/>
          <w:szCs w:val="24"/>
        </w:rPr>
        <w:lastRenderedPageBreak/>
        <w:t>before training can improve the way features are learned across different local models. This approach aims to make the combined global model more consistent and reliable for identifying important ECG patterns.</w:t>
      </w:r>
    </w:p>
    <w:p w14:paraId="27359A36" w14:textId="77777777" w:rsidR="00321BB2" w:rsidRDefault="00321BB2">
      <w:pPr>
        <w:spacing w:line="480" w:lineRule="auto"/>
        <w:rPr>
          <w:rFonts w:ascii="Times New Roman" w:eastAsia="Times New Roman" w:hAnsi="Times New Roman" w:cs="Times New Roman"/>
          <w:sz w:val="24"/>
          <w:szCs w:val="24"/>
        </w:rPr>
      </w:pPr>
    </w:p>
    <w:p w14:paraId="01D2D784" w14:textId="33D2FB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w:t>
      </w:r>
      <w:r w:rsidR="008F06A8">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F06A8">
        <w:rPr>
          <w:rFonts w:ascii="Times New Roman" w:eastAsia="Times New Roman" w:hAnsi="Times New Roman" w:cs="Times New Roman"/>
          <w:sz w:val="24"/>
          <w:szCs w:val="24"/>
        </w:rPr>
        <w:t>next part of out research</w:t>
      </w:r>
      <w:r>
        <w:rPr>
          <w:rFonts w:ascii="Times New Roman" w:eastAsia="Times New Roman" w:hAnsi="Times New Roman" w:cs="Times New Roman"/>
          <w:sz w:val="24"/>
          <w:szCs w:val="24"/>
        </w:rPr>
        <w:t xml:space="preserve">, we implement a federated learning setup </w:t>
      </w:r>
      <w:commentRangeStart w:id="12"/>
      <w:commentRangeStart w:id="13"/>
      <w:r>
        <w:rPr>
          <w:rFonts w:ascii="Times New Roman" w:eastAsia="Times New Roman" w:hAnsi="Times New Roman" w:cs="Times New Roman"/>
          <w:sz w:val="24"/>
          <w:szCs w:val="24"/>
        </w:rPr>
        <w:t>using</w:t>
      </w:r>
      <w:commentRangeEnd w:id="12"/>
      <w:r w:rsidR="009F0E86">
        <w:rPr>
          <w:rStyle w:val="CommentReference"/>
        </w:rPr>
        <w:commentReference w:id="12"/>
      </w:r>
      <w:commentRangeEnd w:id="13"/>
      <w:r w:rsidR="00D62ADB">
        <w:rPr>
          <w:rStyle w:val="CommentReference"/>
        </w:rPr>
        <w:commentReference w:id="13"/>
      </w:r>
      <w:r>
        <w:rPr>
          <w:rFonts w:ascii="Times New Roman" w:eastAsia="Times New Roman" w:hAnsi="Times New Roman" w:cs="Times New Roman"/>
          <w:sz w:val="24"/>
          <w:szCs w:val="24"/>
        </w:rPr>
        <w:t xml:space="preserve"> the Federated Averaging (FedAvg) algorithm, where model updates from local nodes are periodically aggregated to create a global model. The decentralized nature of federated learning complicates the explainability of the global model due to variations in the local data distributions, which affect how each local model learns and prioritizes features. For example, different devices or institutions may have ECG data from varied populations, potentially causing the local models to focus on different aspects of the ECG signals. These discrepancies pose a significant challenge to the interpretability of the global model, as local feature representations may conflict, leading to a fragmented feature space that reduces model transparency and alignment.</w:t>
      </w:r>
    </w:p>
    <w:p w14:paraId="548315DF" w14:textId="77777777" w:rsidR="00321BB2" w:rsidRDefault="00321BB2">
      <w:pPr>
        <w:spacing w:line="480" w:lineRule="auto"/>
        <w:rPr>
          <w:rFonts w:ascii="Times New Roman" w:eastAsia="Times New Roman" w:hAnsi="Times New Roman" w:cs="Times New Roman"/>
          <w:sz w:val="24"/>
          <w:szCs w:val="24"/>
        </w:rPr>
      </w:pPr>
    </w:p>
    <w:p w14:paraId="10A28307" w14:textId="15A0F78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how data augmentations affect feature learning and explainability in this federated context, we employ a range of augmentation techniques, including jittering, scaling, </w:t>
      </w:r>
    </w:p>
    <w:p w14:paraId="3F60D490" w14:textId="07D05822" w:rsidR="00F55F45" w:rsidRDefault="0017368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Flipping, Time/Magnitude warping and more advanced embedding augmentations like random walking and angular variance modifications based on class distribution. These visualizations provided insights into the potential of augmentation to enrich the model's feature space, making it more resilient and interpretable. However, when these augmentations were applied in a federated setup using FedAvg, the improvements in feature learning were less evident, indicating </w:t>
      </w:r>
      <w:r>
        <w:rPr>
          <w:rFonts w:ascii="Times New Roman" w:eastAsia="Times New Roman" w:hAnsi="Times New Roman" w:cs="Times New Roman"/>
          <w:sz w:val="24"/>
          <w:szCs w:val="24"/>
        </w:rPr>
        <w:lastRenderedPageBreak/>
        <w:t>that the federated setup imposes unique constraints on how augmentation strategies impact the feature space.</w:t>
      </w:r>
    </w:p>
    <w:p w14:paraId="29127952" w14:textId="77777777" w:rsidR="00321BB2" w:rsidRDefault="00321BB2">
      <w:pPr>
        <w:spacing w:line="480" w:lineRule="auto"/>
        <w:rPr>
          <w:rFonts w:ascii="Times New Roman" w:eastAsia="Times New Roman" w:hAnsi="Times New Roman" w:cs="Times New Roman"/>
          <w:sz w:val="24"/>
          <w:szCs w:val="24"/>
        </w:rPr>
      </w:pPr>
    </w:p>
    <w:p w14:paraId="7E0E785D" w14:textId="21792FF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issue, we introduced embedding augmentations, where modifications are applied directly to the learned feature embeddings rather than to the raw input data. Unlike traditional augmentations that work at the input level, embedding augmentations offer a way to harmonize feature representations within the internal layers of the model. This approach is especially valuable in a federated learning environment, where aligning the feature space across diverse nodes is challenging. Embedding augmentations can effectively stabilize and unify the feature learning process, reducing the inconsistencies that arise in the decentralized setting. Grad-CAM visualizations of the augmented embeddings reveal a more consistent feature focus across nodes, suggesting that embedding-based augmentation can enhance the global model’s interpretability by creating a more aligned feature space.</w:t>
      </w:r>
    </w:p>
    <w:p w14:paraId="20A7BA5D" w14:textId="77777777" w:rsidR="00321BB2" w:rsidRDefault="00321BB2">
      <w:pPr>
        <w:spacing w:line="480" w:lineRule="auto"/>
        <w:rPr>
          <w:rFonts w:ascii="Times New Roman" w:eastAsia="Times New Roman" w:hAnsi="Times New Roman" w:cs="Times New Roman"/>
          <w:sz w:val="24"/>
          <w:szCs w:val="24"/>
        </w:rPr>
      </w:pPr>
    </w:p>
    <w:p w14:paraId="0C2C7E5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thesis aims to advance the understanding of how different augmentation strategies influence the explainability and feature space alignment in federated learning models, specifically those trained using the FedAvg algorithm. By exploring the role of embedding augmentations, we highlight a pathway to improve both the robustness and transparency of models trained on decentralized data, addressing the unique challenges of federated learning. Our findings contribute to the growing field of explainable AI, particularly in applications where interpretability is critical, such as healthcare, where understanding a model's focus and feature prioritization can provide valuable insights into complex medical data.</w:t>
      </w:r>
    </w:p>
    <w:p w14:paraId="1DF1F9AC" w14:textId="77777777" w:rsidR="00321BB2" w:rsidRDefault="00321BB2">
      <w:pPr>
        <w:spacing w:line="480" w:lineRule="auto"/>
        <w:rPr>
          <w:rFonts w:ascii="Times New Roman" w:eastAsia="Times New Roman" w:hAnsi="Times New Roman" w:cs="Times New Roman"/>
          <w:sz w:val="24"/>
          <w:szCs w:val="24"/>
        </w:rPr>
      </w:pPr>
    </w:p>
    <w:p w14:paraId="1C336BB6" w14:textId="413285F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initial investigation was centered on uncovering the effects of different label-invariant augmentation methods on feature learning within convolutional neural networks (CNNs) applied to 1D time-series electrocardiogram (ECG) data. In deep learning, data augmentation is widely used to address data scarcity, improve generalization, and reduce overfitting. However, in healthcare applications, especially with ECG data, augmentation requires a nuanced approach: while enhancing model performance, transformations can unintentionally alter signal characteristics critical to clinical interpretation. Given the high stakes of healthcare applications, understanding how augmentations influence feature learning and model activation patterns is essential to ensuring model transparency and reliability.</w:t>
      </w:r>
    </w:p>
    <w:p w14:paraId="2C09037E" w14:textId="77777777" w:rsidR="00321BB2" w:rsidRDefault="00321BB2">
      <w:pPr>
        <w:spacing w:line="480" w:lineRule="auto"/>
        <w:rPr>
          <w:rFonts w:ascii="Times New Roman" w:eastAsia="Times New Roman" w:hAnsi="Times New Roman" w:cs="Times New Roman"/>
          <w:sz w:val="24"/>
          <w:szCs w:val="24"/>
        </w:rPr>
      </w:pPr>
    </w:p>
    <w:p w14:paraId="7BB7D4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applied a series of augmentation techniques—including scaling, jitter, magnitude warping, and time warping—chosen based on their prevalence in ECG classification research. These methods aim to preserve the integrity of class labels while expanding data diversity. Using Grad-CAM (Gradient-weighted Class Activation Mapping) to analyze model responses, we were able to visually examine how each augmentation strategy impacted the CNN’s focus areas on ECG signals. The resulting activation maps provided insights into how these augmentations could improve or degrade model performance by either highlighting relevant features or diverting focus to non-essential patterns.</w:t>
      </w:r>
    </w:p>
    <w:p w14:paraId="5661D7E0" w14:textId="77777777" w:rsidR="00F55F45" w:rsidRDefault="00F55F45">
      <w:pPr>
        <w:spacing w:line="480" w:lineRule="auto"/>
        <w:rPr>
          <w:rFonts w:ascii="Times New Roman" w:eastAsia="Times New Roman" w:hAnsi="Times New Roman" w:cs="Times New Roman"/>
          <w:sz w:val="24"/>
          <w:szCs w:val="24"/>
        </w:rPr>
      </w:pPr>
    </w:p>
    <w:p w14:paraId="02A37E20" w14:textId="487277B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findings revealed distinct variations in model behavior depending on the augmentation type. For example, scaling produced improvements in classification accuracy by enhancing the </w:t>
      </w:r>
      <w:r>
        <w:rPr>
          <w:rFonts w:ascii="Times New Roman" w:eastAsia="Times New Roman" w:hAnsi="Times New Roman" w:cs="Times New Roman"/>
          <w:sz w:val="24"/>
          <w:szCs w:val="24"/>
        </w:rPr>
        <w:lastRenderedPageBreak/>
        <w:t>model's attention to key signal features, while jitter sometimes led to a decrease in performance by introducing noise that obscured clinically relevant patterns. These observations underscored the importance of informed augmentation selection, as certain transformations could inadvertently alter features significant to healthcare outcomes. This experiment not only highlighted the value of visual explanations in understanding model internals but also established a foundation for developing augmentation strategies that enhance feature learning in ECG-based deep learning models. Through this analysis, we lay the groundwork for a more systematic approach to data augmentation in healthcare, one that aligns with the goal of explainable AI and prioritizes both model robustness and interpretability</w:t>
      </w:r>
      <w:r w:rsidR="007B1B7F">
        <w:rPr>
          <w:rStyle w:val="FootnoteReference"/>
          <w:rFonts w:ascii="Times New Roman" w:eastAsia="Times New Roman" w:hAnsi="Times New Roman" w:cs="Times New Roman"/>
          <w:sz w:val="24"/>
          <w:szCs w:val="24"/>
        </w:rPr>
        <w:footnoteReference w:id="3"/>
      </w:r>
      <w:r w:rsidR="00615092">
        <w:rPr>
          <w:rFonts w:ascii="Times New Roman" w:eastAsia="Times New Roman" w:hAnsi="Times New Roman" w:cs="Times New Roman"/>
          <w:sz w:val="24"/>
          <w:szCs w:val="24"/>
        </w:rPr>
        <w:t>.</w:t>
      </w:r>
    </w:p>
    <w:p w14:paraId="552A4B9E" w14:textId="77777777" w:rsidR="00F55F45" w:rsidRDefault="00F55F45">
      <w:pPr>
        <w:spacing w:line="480" w:lineRule="auto"/>
        <w:rPr>
          <w:rFonts w:ascii="Times New Roman" w:eastAsia="Times New Roman" w:hAnsi="Times New Roman" w:cs="Times New Roman"/>
          <w:sz w:val="24"/>
          <w:szCs w:val="24"/>
        </w:rPr>
      </w:pPr>
    </w:p>
    <w:p w14:paraId="214644DD" w14:textId="77777777" w:rsidR="00E268BA" w:rsidRDefault="00E268BA">
      <w:pPr>
        <w:spacing w:line="480" w:lineRule="auto"/>
        <w:rPr>
          <w:rFonts w:ascii="Times New Roman" w:eastAsia="Times New Roman" w:hAnsi="Times New Roman" w:cs="Times New Roman"/>
          <w:b/>
          <w:sz w:val="24"/>
          <w:szCs w:val="24"/>
        </w:rPr>
      </w:pPr>
    </w:p>
    <w:p w14:paraId="0481F806" w14:textId="77777777" w:rsidR="00E268BA" w:rsidRDefault="00E268BA">
      <w:pPr>
        <w:spacing w:line="480" w:lineRule="auto"/>
        <w:rPr>
          <w:rFonts w:ascii="Times New Roman" w:eastAsia="Times New Roman" w:hAnsi="Times New Roman" w:cs="Times New Roman"/>
          <w:b/>
          <w:sz w:val="24"/>
          <w:szCs w:val="24"/>
        </w:rPr>
      </w:pPr>
    </w:p>
    <w:p w14:paraId="7A71A5E1" w14:textId="77777777" w:rsidR="00E268BA" w:rsidRDefault="00E268BA">
      <w:pPr>
        <w:spacing w:line="480" w:lineRule="auto"/>
        <w:rPr>
          <w:rFonts w:ascii="Times New Roman" w:eastAsia="Times New Roman" w:hAnsi="Times New Roman" w:cs="Times New Roman"/>
          <w:b/>
          <w:sz w:val="24"/>
          <w:szCs w:val="24"/>
        </w:rPr>
      </w:pPr>
    </w:p>
    <w:p w14:paraId="10420D29" w14:textId="77777777" w:rsidR="00E268BA" w:rsidRDefault="00E268BA">
      <w:pPr>
        <w:spacing w:line="480" w:lineRule="auto"/>
        <w:rPr>
          <w:rFonts w:ascii="Times New Roman" w:eastAsia="Times New Roman" w:hAnsi="Times New Roman" w:cs="Times New Roman"/>
          <w:b/>
          <w:sz w:val="24"/>
          <w:szCs w:val="24"/>
        </w:rPr>
      </w:pPr>
    </w:p>
    <w:p w14:paraId="76B543FA" w14:textId="77777777" w:rsidR="00E268BA" w:rsidRDefault="00E268BA">
      <w:pPr>
        <w:spacing w:line="480" w:lineRule="auto"/>
        <w:rPr>
          <w:rFonts w:ascii="Times New Roman" w:eastAsia="Times New Roman" w:hAnsi="Times New Roman" w:cs="Times New Roman"/>
          <w:b/>
          <w:sz w:val="24"/>
          <w:szCs w:val="24"/>
        </w:rPr>
      </w:pPr>
    </w:p>
    <w:p w14:paraId="79C4FCBD" w14:textId="77777777" w:rsidR="00E268BA" w:rsidRDefault="00E268BA">
      <w:pPr>
        <w:spacing w:line="480" w:lineRule="auto"/>
        <w:rPr>
          <w:rFonts w:ascii="Times New Roman" w:eastAsia="Times New Roman" w:hAnsi="Times New Roman" w:cs="Times New Roman"/>
          <w:b/>
          <w:sz w:val="24"/>
          <w:szCs w:val="24"/>
        </w:rPr>
      </w:pPr>
    </w:p>
    <w:p w14:paraId="2965F235" w14:textId="77777777" w:rsidR="00E268BA" w:rsidRDefault="00E268BA">
      <w:pPr>
        <w:spacing w:line="480" w:lineRule="auto"/>
        <w:rPr>
          <w:rFonts w:ascii="Times New Roman" w:eastAsia="Times New Roman" w:hAnsi="Times New Roman" w:cs="Times New Roman"/>
          <w:b/>
          <w:sz w:val="24"/>
          <w:szCs w:val="24"/>
        </w:rPr>
      </w:pPr>
    </w:p>
    <w:p w14:paraId="3A2DF1D4" w14:textId="77777777" w:rsidR="002C06D8" w:rsidRDefault="002C06D8">
      <w:pPr>
        <w:spacing w:line="480" w:lineRule="auto"/>
        <w:rPr>
          <w:rFonts w:ascii="Times New Roman" w:eastAsia="Times New Roman" w:hAnsi="Times New Roman" w:cs="Times New Roman"/>
          <w:b/>
          <w:sz w:val="24"/>
          <w:szCs w:val="24"/>
        </w:rPr>
      </w:pPr>
    </w:p>
    <w:p w14:paraId="52470515" w14:textId="4E96075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2D5845">
        <w:rPr>
          <w:rFonts w:ascii="Times New Roman" w:eastAsia="Times New Roman" w:hAnsi="Times New Roman" w:cs="Times New Roman"/>
          <w:b/>
          <w:sz w:val="24"/>
          <w:szCs w:val="24"/>
        </w:rPr>
        <w:t>2</w:t>
      </w:r>
      <w:bookmarkStart w:id="14" w:name="_Hlk181732075"/>
    </w:p>
    <w:p w14:paraId="1F27300C" w14:textId="7A960E68" w:rsidR="007B1B7F" w:rsidRDefault="00000000" w:rsidP="0010512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Augmentation in Time-Series Healthcare Signals</w:t>
      </w:r>
      <w:bookmarkEnd w:id="14"/>
    </w:p>
    <w:p w14:paraId="2AF3EA3A" w14:textId="77777777" w:rsidR="00105124" w:rsidRDefault="00105124" w:rsidP="00105124">
      <w:pPr>
        <w:spacing w:line="480" w:lineRule="auto"/>
        <w:jc w:val="center"/>
        <w:rPr>
          <w:rFonts w:ascii="Times New Roman" w:eastAsia="Times New Roman" w:hAnsi="Times New Roman" w:cs="Times New Roman"/>
          <w:b/>
          <w:sz w:val="24"/>
          <w:szCs w:val="24"/>
        </w:rPr>
      </w:pPr>
    </w:p>
    <w:p w14:paraId="04EC590A" w14:textId="77777777" w:rsidR="00105124" w:rsidRDefault="00105124" w:rsidP="00105124">
      <w:pPr>
        <w:spacing w:line="480" w:lineRule="auto"/>
        <w:jc w:val="center"/>
        <w:rPr>
          <w:rFonts w:ascii="Times New Roman" w:eastAsia="Times New Roman" w:hAnsi="Times New Roman" w:cs="Times New Roman"/>
          <w:b/>
          <w:sz w:val="24"/>
          <w:szCs w:val="24"/>
        </w:rPr>
      </w:pPr>
    </w:p>
    <w:p w14:paraId="7A872495" w14:textId="7A208E79"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2.1 Overview of Time-Series Data in Healthcare</w:t>
      </w:r>
    </w:p>
    <w:p w14:paraId="1A58F375" w14:textId="15987E5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Time-series healthcare data, such as ECG and other physiological recordings, presents specific challenges and needs in model training and application. The classification of ECG signals, as a prime example of time-series data, often faces issues like class imbalance, where common patterns, such as non-ectopic beats, vastly outnumber rarer types like supraventricular or ventricular ectopic beats. This imbalance</w:t>
      </w:r>
      <w:r>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4"/>
      </w:r>
      <w:r w:rsidRPr="00E268BA">
        <w:rPr>
          <w:rFonts w:ascii="Times New Roman" w:eastAsia="Times New Roman" w:hAnsi="Times New Roman" w:cs="Times New Roman"/>
          <w:sz w:val="24"/>
          <w:szCs w:val="24"/>
        </w:rPr>
        <w:t xml:space="preserve"> skews model performance, making it challenging to accurately identify rare but critical arrhythmias. To address this, various methods have been proposed, such as resampling techniques, weighted models, and ensemble learning approaches, which aim to improve sensitivity for minority classes and balance predictions across categories</w:t>
      </w:r>
      <w:r w:rsidR="007B1B7F">
        <w:rPr>
          <w:rStyle w:val="FootnoteReference"/>
          <w:rFonts w:ascii="Times New Roman" w:eastAsia="Times New Roman" w:hAnsi="Times New Roman" w:cs="Times New Roman"/>
          <w:sz w:val="24"/>
          <w:szCs w:val="24"/>
        </w:rPr>
        <w:footnoteReference w:id="5"/>
      </w:r>
      <w:r>
        <w:rPr>
          <w:rFonts w:ascii="Times New Roman" w:eastAsia="Times New Roman" w:hAnsi="Times New Roman" w:cs="Times New Roman"/>
          <w:sz w:val="24"/>
          <w:szCs w:val="24"/>
        </w:rPr>
        <w:t>.</w:t>
      </w:r>
    </w:p>
    <w:p w14:paraId="61808B38" w14:textId="77777777" w:rsidR="00E268BA" w:rsidRPr="00E268BA" w:rsidRDefault="00E268BA" w:rsidP="00E268BA">
      <w:pPr>
        <w:spacing w:line="480" w:lineRule="auto"/>
        <w:rPr>
          <w:rFonts w:ascii="Times New Roman" w:eastAsia="Times New Roman" w:hAnsi="Times New Roman" w:cs="Times New Roman"/>
          <w:sz w:val="24"/>
          <w:szCs w:val="24"/>
        </w:rPr>
      </w:pPr>
    </w:p>
    <w:p w14:paraId="1B69DAA2" w14:textId="6E1E9A3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 xml:space="preserve">Additionally, noise and variability in ECG signals, often arising from patient movement, electrode placement, and equipment variations, introduce another layer of complexity. Techniques like denoising autoencoders (DAEs) and feature extraction methods, such as principal component analysis (PCA) and wavelet transformations, are employed to filter noise </w:t>
      </w:r>
      <w:r w:rsidRPr="00E268BA">
        <w:rPr>
          <w:rFonts w:ascii="Times New Roman" w:eastAsia="Times New Roman" w:hAnsi="Times New Roman" w:cs="Times New Roman"/>
          <w:sz w:val="24"/>
          <w:szCs w:val="24"/>
        </w:rPr>
        <w:lastRenderedPageBreak/>
        <w:t>while preserving clinically relevant features in the data. These methods help create stable representations that improve model reliability across diverse patient conditions​</w:t>
      </w:r>
      <w:r>
        <w:rPr>
          <w:rFonts w:ascii="Times New Roman" w:eastAsia="Times New Roman" w:hAnsi="Times New Roman" w:cs="Times New Roman"/>
          <w:sz w:val="24"/>
          <w:szCs w:val="24"/>
        </w:rPr>
        <w:t>.</w:t>
      </w:r>
    </w:p>
    <w:p w14:paraId="46F532EC" w14:textId="77777777" w:rsidR="00E268BA" w:rsidRPr="00E268BA" w:rsidRDefault="00E268BA" w:rsidP="00E268BA">
      <w:pPr>
        <w:spacing w:line="480" w:lineRule="auto"/>
        <w:rPr>
          <w:rFonts w:ascii="Times New Roman" w:eastAsia="Times New Roman" w:hAnsi="Times New Roman" w:cs="Times New Roman"/>
          <w:sz w:val="24"/>
          <w:szCs w:val="24"/>
        </w:rPr>
      </w:pPr>
    </w:p>
    <w:p w14:paraId="05D5FD82" w14:textId="496AEEB9" w:rsidR="00DF6E76"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 xml:space="preserve">Generalization across varied patient populations remains a significant challenge, especially in distributed learning frameworks </w:t>
      </w:r>
      <w:proofErr w:type="gramStart"/>
      <w:r w:rsidRPr="00E268BA">
        <w:rPr>
          <w:rFonts w:ascii="Times New Roman" w:eastAsia="Times New Roman" w:hAnsi="Times New Roman" w:cs="Times New Roman"/>
          <w:sz w:val="24"/>
          <w:szCs w:val="24"/>
        </w:rPr>
        <w:t>where</w:t>
      </w:r>
      <w:proofErr w:type="gramEnd"/>
      <w:r w:rsidRPr="00E268BA">
        <w:rPr>
          <w:rFonts w:ascii="Times New Roman" w:eastAsia="Times New Roman" w:hAnsi="Times New Roman" w:cs="Times New Roman"/>
          <w:sz w:val="24"/>
          <w:szCs w:val="24"/>
        </w:rPr>
        <w:t xml:space="preserve"> privacy concerns limit data sharing between institutions. To address this, approaches like source-free domain adaptation (SFDA) have been explored, ensuring that models trained on one dataset can adapt to others without direct access to target data. Techniques such as synthetic data generation and pseudo-labeling strategies further enhance generalizability and support robust model performance across clinical settings</w:t>
      </w:r>
      <w:r w:rsidR="007B1B7F">
        <w:rPr>
          <w:rStyle w:val="FootnoteReference"/>
          <w:rFonts w:ascii="Times New Roman" w:eastAsia="Times New Roman" w:hAnsi="Times New Roman" w:cs="Times New Roman"/>
          <w:sz w:val="24"/>
          <w:szCs w:val="24"/>
        </w:rPr>
        <w:footnoteReference w:id="6"/>
      </w:r>
      <w:r w:rsidRPr="00E268B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0B58797" w14:textId="77777777" w:rsidR="002C06D8" w:rsidRDefault="002C06D8" w:rsidP="00E268BA">
      <w:pPr>
        <w:spacing w:line="480" w:lineRule="auto"/>
        <w:rPr>
          <w:rFonts w:ascii="Times New Roman" w:eastAsia="Times New Roman" w:hAnsi="Times New Roman" w:cs="Times New Roman"/>
          <w:sz w:val="24"/>
          <w:szCs w:val="24"/>
        </w:rPr>
      </w:pPr>
    </w:p>
    <w:p w14:paraId="0C584825" w14:textId="4E06C0DA" w:rsidR="007B1B7F" w:rsidRPr="007B1B7F" w:rsidRDefault="00DF6E76"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 xml:space="preserve">2.2 </w:t>
      </w:r>
      <w:bookmarkStart w:id="15" w:name="_Hlk181732659"/>
      <w:r w:rsidRPr="007B1B7F">
        <w:rPr>
          <w:rFonts w:ascii="Times New Roman" w:eastAsia="Times New Roman" w:hAnsi="Times New Roman" w:cs="Times New Roman"/>
          <w:iCs/>
          <w:sz w:val="24"/>
          <w:szCs w:val="24"/>
        </w:rPr>
        <w:t>The Need for Augmentation in Healthcare Time-</w:t>
      </w:r>
      <w:commentRangeStart w:id="16"/>
      <w:commentRangeStart w:id="17"/>
      <w:r w:rsidRPr="007B1B7F">
        <w:rPr>
          <w:rFonts w:ascii="Times New Roman" w:eastAsia="Times New Roman" w:hAnsi="Times New Roman" w:cs="Times New Roman"/>
          <w:iCs/>
          <w:sz w:val="24"/>
          <w:szCs w:val="24"/>
        </w:rPr>
        <w:t>Series</w:t>
      </w:r>
      <w:bookmarkEnd w:id="15"/>
      <w:commentRangeEnd w:id="16"/>
      <w:r w:rsidRPr="007B1B7F">
        <w:rPr>
          <w:rStyle w:val="CommentReference"/>
          <w:iCs/>
        </w:rPr>
        <w:commentReference w:id="16"/>
      </w:r>
      <w:commentRangeEnd w:id="17"/>
      <w:r w:rsidRPr="007B1B7F">
        <w:rPr>
          <w:rStyle w:val="CommentReference"/>
          <w:iCs/>
        </w:rPr>
        <w:commentReference w:id="17"/>
      </w:r>
    </w:p>
    <w:p w14:paraId="6A10F50B" w14:textId="0AF3256E" w:rsidR="00DF6E76" w:rsidRDefault="00DF6E76" w:rsidP="00DF6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indispensable in healthcare time-series, where it addresses issues of data scarcity, class imbalance, and noise. By creating additional training data from existing samples, augmentation reduces overfitting and improves model generalization. In healthcare, this is especially valuable as it enables the model to handle patient and environmental variations effectively.</w:t>
      </w:r>
    </w:p>
    <w:p w14:paraId="3D492DDC" w14:textId="77777777" w:rsidR="007B1B7F" w:rsidRDefault="007B1B7F" w:rsidP="00DF6E76">
      <w:pPr>
        <w:spacing w:line="480" w:lineRule="auto"/>
        <w:rPr>
          <w:rFonts w:ascii="Times New Roman" w:eastAsia="Times New Roman" w:hAnsi="Times New Roman" w:cs="Times New Roman"/>
          <w:sz w:val="24"/>
          <w:szCs w:val="24"/>
        </w:rPr>
      </w:pPr>
    </w:p>
    <w:p w14:paraId="604C7DD8" w14:textId="2CEFB1F9" w:rsidR="002C06D8" w:rsidRDefault="00DF6E76"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Guo et al., in their paper “Empirical Study of Mix-based Data Augmentation Methods in Physiological Time Series Data,” demonstrated that mix-based augmentations (like mixup, </w:t>
      </w:r>
      <w:r>
        <w:rPr>
          <w:rFonts w:ascii="Times New Roman" w:eastAsia="Times New Roman" w:hAnsi="Times New Roman" w:cs="Times New Roman"/>
          <w:sz w:val="24"/>
          <w:szCs w:val="24"/>
        </w:rPr>
        <w:lastRenderedPageBreak/>
        <w:t>cutmix, and manifold mixup) provide consistent performance improvements across physiological datasets by introducing variability without extensive tuning. This approach highlights how augmentation can enhance robustness in healthcare time-series data, enabling models to generalize across diverse clinical scenarios.</w:t>
      </w:r>
    </w:p>
    <w:p w14:paraId="74782A31" w14:textId="77777777" w:rsidR="000621A4" w:rsidRDefault="000621A4" w:rsidP="00E268BA">
      <w:pPr>
        <w:spacing w:line="480" w:lineRule="auto"/>
        <w:rPr>
          <w:rFonts w:ascii="Times New Roman" w:eastAsia="Times New Roman" w:hAnsi="Times New Roman" w:cs="Times New Roman"/>
          <w:sz w:val="24"/>
          <w:szCs w:val="24"/>
        </w:rPr>
      </w:pPr>
    </w:p>
    <w:p w14:paraId="01961497" w14:textId="74213FA3" w:rsidR="007B1B7F" w:rsidRPr="007B1B7F" w:rsidRDefault="00716AC5" w:rsidP="00105124">
      <w:pPr>
        <w:spacing w:line="480" w:lineRule="auto"/>
        <w:jc w:val="center"/>
        <w:rPr>
          <w:rFonts w:ascii="Times New Roman" w:eastAsia="Times New Roman" w:hAnsi="Times New Roman" w:cs="Times New Roman"/>
          <w:sz w:val="24"/>
          <w:szCs w:val="24"/>
        </w:rPr>
      </w:pPr>
      <w:r w:rsidRPr="007B1B7F">
        <w:rPr>
          <w:rFonts w:ascii="Times New Roman" w:eastAsia="Times New Roman" w:hAnsi="Times New Roman" w:cs="Times New Roman"/>
          <w:sz w:val="24"/>
          <w:szCs w:val="24"/>
        </w:rPr>
        <w:t>2.</w:t>
      </w:r>
      <w:r w:rsidR="00DF6E76" w:rsidRPr="007B1B7F">
        <w:rPr>
          <w:rFonts w:ascii="Times New Roman" w:eastAsia="Times New Roman" w:hAnsi="Times New Roman" w:cs="Times New Roman"/>
          <w:sz w:val="24"/>
          <w:szCs w:val="24"/>
        </w:rPr>
        <w:t>3</w:t>
      </w:r>
      <w:r w:rsidRPr="007B1B7F">
        <w:rPr>
          <w:rFonts w:ascii="Times New Roman" w:eastAsia="Times New Roman" w:hAnsi="Times New Roman" w:cs="Times New Roman"/>
          <w:sz w:val="24"/>
          <w:szCs w:val="24"/>
        </w:rPr>
        <w:t xml:space="preserve"> Augmentation Techniques Applied in Time-Series Healthcare Signals</w:t>
      </w:r>
    </w:p>
    <w:p w14:paraId="5E757AB5"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To address the challenges in healthcare time-series data, we implemented several augmentation </w:t>
      </w:r>
      <w:proofErr w:type="gramStart"/>
      <w:r w:rsidRPr="00716AC5">
        <w:rPr>
          <w:rFonts w:ascii="Times New Roman" w:eastAsia="Times New Roman" w:hAnsi="Times New Roman" w:cs="Times New Roman"/>
          <w:sz w:val="24"/>
          <w:szCs w:val="24"/>
        </w:rPr>
        <w:t>techniques(</w:t>
      </w:r>
      <w:proofErr w:type="gramEnd"/>
      <w:r w:rsidRPr="00716AC5">
        <w:rPr>
          <w:rFonts w:ascii="Times New Roman" w:eastAsia="Times New Roman" w:hAnsi="Times New Roman" w:cs="Times New Roman"/>
          <w:sz w:val="24"/>
          <w:szCs w:val="24"/>
        </w:rPr>
        <w:t>Yang et al.) that introduce controlled variation. Each technique was chosen to enhance the model’s ability to generalize to real-world data:</w:t>
      </w:r>
    </w:p>
    <w:p w14:paraId="114F36E8" w14:textId="77777777" w:rsidR="00CF1D29" w:rsidRPr="00716AC5" w:rsidRDefault="00CF1D29" w:rsidP="00716AC5">
      <w:pPr>
        <w:spacing w:line="480" w:lineRule="auto"/>
        <w:rPr>
          <w:rFonts w:ascii="Times New Roman" w:eastAsia="Times New Roman" w:hAnsi="Times New Roman" w:cs="Times New Roman"/>
          <w:sz w:val="24"/>
          <w:szCs w:val="24"/>
        </w:rPr>
      </w:pPr>
    </w:p>
    <w:p w14:paraId="2DAA5EEC" w14:textId="3A93454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.1 No Augmentation (Baseline)</w:t>
      </w:r>
    </w:p>
    <w:p w14:paraId="58404220"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The baseline condition, where no augmentation was applied, serves as a reference point to evaluate the effectiveness of each augmentation method. By comparing against the original, unaltered data, we can measure the degree of improvement that each augmentation method contributes to model </w:t>
      </w:r>
      <w:proofErr w:type="gramStart"/>
      <w:r w:rsidRPr="00716AC5">
        <w:rPr>
          <w:rFonts w:ascii="Times New Roman" w:eastAsia="Times New Roman" w:hAnsi="Times New Roman" w:cs="Times New Roman"/>
          <w:sz w:val="24"/>
          <w:szCs w:val="24"/>
        </w:rPr>
        <w:t>performance(</w:t>
      </w:r>
      <w:proofErr w:type="gramEnd"/>
      <w:r w:rsidRPr="00716AC5">
        <w:rPr>
          <w:rFonts w:ascii="Times New Roman" w:eastAsia="Times New Roman" w:hAnsi="Times New Roman" w:cs="Times New Roman"/>
          <w:sz w:val="24"/>
          <w:szCs w:val="24"/>
        </w:rPr>
        <w:t>Yang et al.).</w:t>
      </w:r>
    </w:p>
    <w:p w14:paraId="5FE40BDA"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57DEB9C0" wp14:editId="7A2804FA">
            <wp:extent cx="5800725" cy="1295400"/>
            <wp:effectExtent l="0" t="0" r="9525" b="0"/>
            <wp:docPr id="1356743463" name="Picture 2"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3463" name="Picture 2" descr="A graph of a heart rat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41" t="7972" r="1762"/>
                    <a:stretch/>
                  </pic:blipFill>
                  <pic:spPr bwMode="auto">
                    <a:xfrm>
                      <a:off x="0" y="0"/>
                      <a:ext cx="580072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688D8F0" w14:textId="1762D73E"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1</w:t>
      </w:r>
      <w:r w:rsidRPr="001F4296">
        <w:rPr>
          <w:rFonts w:ascii="Times New Roman" w:hAnsi="Times New Roman" w:cs="Times New Roman"/>
        </w:rPr>
        <w:fldChar w:fldCharType="end"/>
      </w:r>
      <w:r w:rsidRPr="001F4296">
        <w:rPr>
          <w:rFonts w:ascii="Times New Roman" w:hAnsi="Times New Roman" w:cs="Times New Roman"/>
        </w:rPr>
        <w:t>- Base Signal</w:t>
      </w:r>
    </w:p>
    <w:p w14:paraId="725E790F" w14:textId="77777777" w:rsidR="001F4296" w:rsidRPr="00716AC5" w:rsidRDefault="001F4296" w:rsidP="00716AC5">
      <w:pPr>
        <w:spacing w:line="480" w:lineRule="auto"/>
        <w:rPr>
          <w:rFonts w:ascii="Times New Roman" w:eastAsia="Times New Roman" w:hAnsi="Times New Roman" w:cs="Times New Roman"/>
          <w:sz w:val="24"/>
          <w:szCs w:val="24"/>
        </w:rPr>
      </w:pPr>
    </w:p>
    <w:p w14:paraId="34359799"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Formula: x′ = x </w:t>
      </w:r>
    </w:p>
    <w:p w14:paraId="67B5A52D" w14:textId="77777777" w:rsidR="007B1B7F" w:rsidRPr="00716AC5" w:rsidRDefault="007B1B7F" w:rsidP="00716AC5">
      <w:pPr>
        <w:spacing w:line="480" w:lineRule="auto"/>
        <w:rPr>
          <w:rFonts w:ascii="Times New Roman" w:eastAsia="Times New Roman" w:hAnsi="Times New Roman" w:cs="Times New Roman"/>
          <w:sz w:val="24"/>
          <w:szCs w:val="24"/>
        </w:rPr>
      </w:pPr>
    </w:p>
    <w:p w14:paraId="0079225A" w14:textId="3ED49DF6"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.2 Jittering</w:t>
      </w:r>
    </w:p>
    <w:p w14:paraId="7C912DC9"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Jittering involves adding random noise to each data point in the time series, simulating small-scale variations typical in real-world signals. In healthcare data, slight fluctuations in sensor readings are common due to environmental or physiological factors. By introducing controlled noise, jittering encourages the model to ignore minor inconsistencies, improving its robustness to data noise. In this study, we used a noise parameter, sigma, to control the magnitude of the jitter, ensuring realistic variations that mirror true physiological </w:t>
      </w:r>
      <w:proofErr w:type="gramStart"/>
      <w:r w:rsidRPr="00716AC5">
        <w:rPr>
          <w:rFonts w:ascii="Times New Roman" w:eastAsia="Times New Roman" w:hAnsi="Times New Roman" w:cs="Times New Roman"/>
          <w:sz w:val="24"/>
          <w:szCs w:val="24"/>
        </w:rPr>
        <w:t>conditions(</w:t>
      </w:r>
      <w:proofErr w:type="gramEnd"/>
      <w:r w:rsidRPr="00716AC5">
        <w:rPr>
          <w:rFonts w:ascii="Times New Roman" w:eastAsia="Times New Roman" w:hAnsi="Times New Roman" w:cs="Times New Roman"/>
          <w:sz w:val="24"/>
          <w:szCs w:val="24"/>
        </w:rPr>
        <w:t>Yang et al.).</w:t>
      </w:r>
    </w:p>
    <w:p w14:paraId="089D0AE4"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633CAAF" wp14:editId="53AE9489">
            <wp:extent cx="5943600" cy="1292225"/>
            <wp:effectExtent l="0" t="0" r="0" b="3175"/>
            <wp:docPr id="1227723219"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3219" name="Picture 4" descr="A graph showing a graph&#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p>
    <w:p w14:paraId="49EC7FAF" w14:textId="22128004"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2</w:t>
      </w:r>
      <w:r w:rsidRPr="001F4296">
        <w:rPr>
          <w:rFonts w:ascii="Times New Roman" w:hAnsi="Times New Roman" w:cs="Times New Roman"/>
        </w:rPr>
        <w:fldChar w:fldCharType="end"/>
      </w:r>
      <w:r w:rsidRPr="001F4296">
        <w:rPr>
          <w:rFonts w:ascii="Times New Roman" w:hAnsi="Times New Roman" w:cs="Times New Roman"/>
        </w:rPr>
        <w:t xml:space="preserve"> Jitter</w:t>
      </w:r>
    </w:p>
    <w:p w14:paraId="68966BA2"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w:t>
      </w:r>
      <w:proofErr w:type="gramStart"/>
      <w:r w:rsidRPr="00716AC5">
        <w:rPr>
          <w:rFonts w:ascii="Times New Roman" w:eastAsia="Times New Roman" w:hAnsi="Times New Roman" w:cs="Times New Roman"/>
          <w:sz w:val="24"/>
          <w:szCs w:val="24"/>
        </w:rPr>
        <w:t>0,σ</w:t>
      </w:r>
      <w:proofErr w:type="gramEnd"/>
      <w:r w:rsidRPr="00716AC5">
        <w:rPr>
          <w:rFonts w:ascii="Times New Roman" w:eastAsia="Times New Roman" w:hAnsi="Times New Roman" w:cs="Times New Roman"/>
          <w:sz w:val="24"/>
          <w:szCs w:val="24"/>
        </w:rPr>
        <w:t xml:space="preserve">). </w:t>
      </w:r>
    </w:p>
    <w:p w14:paraId="7FBEE4BE" w14:textId="77777777" w:rsidR="007B1B7F" w:rsidRDefault="007B1B7F" w:rsidP="00716AC5">
      <w:pPr>
        <w:spacing w:line="480" w:lineRule="auto"/>
        <w:rPr>
          <w:rFonts w:ascii="Times New Roman" w:eastAsia="Times New Roman" w:hAnsi="Times New Roman" w:cs="Times New Roman"/>
          <w:sz w:val="24"/>
          <w:szCs w:val="24"/>
        </w:rPr>
      </w:pPr>
    </w:p>
    <w:p w14:paraId="790C5355" w14:textId="7DBCCDEA"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.3 Scaling</w:t>
      </w:r>
    </w:p>
    <w:p w14:paraId="7636E4B0"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Scaling adjusts the amplitude of each data point by a random factor, simulating the natural variations in signal strength observed across different patients or sensor placements. This approach is particularly useful for making the model adaptable to amplitude variations without distorting the overall signal structure. While scaling enhances robustness, it also posed memory </w:t>
      </w:r>
      <w:r w:rsidRPr="00716AC5">
        <w:rPr>
          <w:rFonts w:ascii="Times New Roman" w:eastAsia="Times New Roman" w:hAnsi="Times New Roman" w:cs="Times New Roman"/>
          <w:sz w:val="24"/>
          <w:szCs w:val="24"/>
        </w:rPr>
        <w:lastRenderedPageBreak/>
        <w:t xml:space="preserve">load issues, which we addressed by applying scaling on a per-point basis within each data </w:t>
      </w:r>
      <w:proofErr w:type="gramStart"/>
      <w:r w:rsidRPr="00716AC5">
        <w:rPr>
          <w:rFonts w:ascii="Times New Roman" w:eastAsia="Times New Roman" w:hAnsi="Times New Roman" w:cs="Times New Roman"/>
          <w:sz w:val="24"/>
          <w:szCs w:val="24"/>
        </w:rPr>
        <w:t>segment(</w:t>
      </w:r>
      <w:proofErr w:type="gramEnd"/>
      <w:r w:rsidRPr="00716AC5">
        <w:rPr>
          <w:rFonts w:ascii="Times New Roman" w:eastAsia="Times New Roman" w:hAnsi="Times New Roman" w:cs="Times New Roman"/>
          <w:sz w:val="24"/>
          <w:szCs w:val="24"/>
        </w:rPr>
        <w:t>Yang et al.).</w:t>
      </w:r>
    </w:p>
    <w:p w14:paraId="03E1E262" w14:textId="77777777" w:rsidR="001F4296" w:rsidRDefault="001F4296" w:rsidP="00716AC5">
      <w:pPr>
        <w:spacing w:line="480" w:lineRule="auto"/>
        <w:rPr>
          <w:rFonts w:ascii="Times New Roman" w:eastAsia="Times New Roman" w:hAnsi="Times New Roman" w:cs="Times New Roman"/>
          <w:sz w:val="24"/>
          <w:szCs w:val="24"/>
        </w:rPr>
      </w:pPr>
    </w:p>
    <w:p w14:paraId="0BC48F70"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1373C8A1" wp14:editId="352B281C">
            <wp:extent cx="5943600" cy="1259840"/>
            <wp:effectExtent l="0" t="0" r="0" b="0"/>
            <wp:docPr id="3125656" name="Picture 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56" name="Picture 6" descr="A graph showing a graph&#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5BE489C0" w14:textId="1E331CDC"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3</w:t>
      </w:r>
      <w:r w:rsidRPr="001F4296">
        <w:rPr>
          <w:rFonts w:ascii="Times New Roman" w:hAnsi="Times New Roman" w:cs="Times New Roman"/>
        </w:rPr>
        <w:fldChar w:fldCharType="end"/>
      </w:r>
      <w:r w:rsidRPr="001F4296">
        <w:rPr>
          <w:rFonts w:ascii="Times New Roman" w:hAnsi="Times New Roman" w:cs="Times New Roman"/>
        </w:rPr>
        <w:t xml:space="preserve"> Scale</w:t>
      </w:r>
    </w:p>
    <w:p w14:paraId="702EB95C" w14:textId="77777777" w:rsidR="001F4296" w:rsidRPr="00716AC5" w:rsidRDefault="001F4296" w:rsidP="00716AC5">
      <w:pPr>
        <w:spacing w:line="480" w:lineRule="auto"/>
        <w:rPr>
          <w:rFonts w:ascii="Times New Roman" w:eastAsia="Times New Roman" w:hAnsi="Times New Roman" w:cs="Times New Roman"/>
          <w:sz w:val="24"/>
          <w:szCs w:val="24"/>
        </w:rPr>
      </w:pPr>
    </w:p>
    <w:p w14:paraId="32F01E43"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w:t>
      </w:r>
      <w:proofErr w:type="gramStart"/>
      <w:r w:rsidRPr="00716AC5">
        <w:rPr>
          <w:rFonts w:ascii="Times New Roman" w:eastAsia="Times New Roman" w:hAnsi="Times New Roman" w:cs="Times New Roman"/>
          <w:sz w:val="24"/>
          <w:szCs w:val="24"/>
        </w:rPr>
        <w:t>ϵ ,</w:t>
      </w:r>
      <w:proofErr w:type="gramEnd"/>
      <w:r w:rsidRPr="00716AC5">
        <w:rPr>
          <w:rFonts w:ascii="Times New Roman" w:eastAsia="Times New Roman" w:hAnsi="Times New Roman" w:cs="Times New Roman"/>
          <w:sz w:val="24"/>
          <w:szCs w:val="24"/>
        </w:rPr>
        <w:t xml:space="preserve">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w:t>
      </w:r>
    </w:p>
    <w:p w14:paraId="56746B10" w14:textId="77777777" w:rsidR="007B1B7F" w:rsidRPr="00716AC5" w:rsidRDefault="007B1B7F" w:rsidP="00716AC5">
      <w:pPr>
        <w:spacing w:line="480" w:lineRule="auto"/>
        <w:rPr>
          <w:rFonts w:ascii="Times New Roman" w:eastAsia="Times New Roman" w:hAnsi="Times New Roman" w:cs="Times New Roman"/>
          <w:sz w:val="24"/>
          <w:szCs w:val="24"/>
        </w:rPr>
      </w:pPr>
    </w:p>
    <w:p w14:paraId="5C9BDC66" w14:textId="77777777" w:rsidR="007B1B7F" w:rsidRDefault="007B1B7F" w:rsidP="00DF6E76">
      <w:pPr>
        <w:spacing w:line="480" w:lineRule="auto"/>
        <w:jc w:val="center"/>
        <w:rPr>
          <w:rFonts w:ascii="Times New Roman" w:eastAsia="Times New Roman" w:hAnsi="Times New Roman" w:cs="Times New Roman"/>
          <w:b/>
          <w:bCs/>
          <w:sz w:val="24"/>
          <w:szCs w:val="24"/>
        </w:rPr>
      </w:pPr>
    </w:p>
    <w:p w14:paraId="0F69FFE8" w14:textId="4F348B42"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.4 Flipping</w:t>
      </w:r>
    </w:p>
    <w:p w14:paraId="52814EFC"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The flipping augmentation reverses the order of data points in the sequence. This is useful for time-series data where directionality may not impact interpretation, such as in cyclic or recurring signals. Flipping helps the model recognize patterns regardless of sequence direction, broadening the variety of patterns it can learn. We applied this technique specifically to 1D and 2D data with single-feature </w:t>
      </w:r>
      <w:proofErr w:type="gramStart"/>
      <w:r w:rsidRPr="00716AC5">
        <w:rPr>
          <w:rFonts w:ascii="Times New Roman" w:eastAsia="Times New Roman" w:hAnsi="Times New Roman" w:cs="Times New Roman"/>
          <w:sz w:val="24"/>
          <w:szCs w:val="24"/>
        </w:rPr>
        <w:t>dimensions(</w:t>
      </w:r>
      <w:proofErr w:type="gramEnd"/>
      <w:r w:rsidRPr="00716AC5">
        <w:rPr>
          <w:rFonts w:ascii="Times New Roman" w:eastAsia="Times New Roman" w:hAnsi="Times New Roman" w:cs="Times New Roman"/>
          <w:sz w:val="24"/>
          <w:szCs w:val="24"/>
        </w:rPr>
        <w:t>Yang et al.).</w:t>
      </w:r>
    </w:p>
    <w:p w14:paraId="3091911B"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lastRenderedPageBreak/>
        <w:drawing>
          <wp:inline distT="0" distB="0" distL="0" distR="0" wp14:anchorId="206E8361" wp14:editId="4138A553">
            <wp:extent cx="5943600" cy="1292860"/>
            <wp:effectExtent l="0" t="0" r="0" b="2540"/>
            <wp:docPr id="586158664"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8664" name="Picture 7" descr="A graph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AB2D596" w14:textId="2C9675B3"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4</w:t>
      </w:r>
      <w:r w:rsidRPr="001F4296">
        <w:rPr>
          <w:rFonts w:ascii="Times New Roman" w:hAnsi="Times New Roman" w:cs="Times New Roman"/>
        </w:rPr>
        <w:fldChar w:fldCharType="end"/>
      </w:r>
      <w:r w:rsidRPr="001F4296">
        <w:rPr>
          <w:rFonts w:ascii="Times New Roman" w:hAnsi="Times New Roman" w:cs="Times New Roman"/>
        </w:rPr>
        <w:t xml:space="preserve"> Flip</w:t>
      </w:r>
    </w:p>
    <w:p w14:paraId="37EA8F2E" w14:textId="77777777" w:rsidR="001F4296" w:rsidRPr="00716AC5" w:rsidRDefault="001F4296" w:rsidP="00716AC5">
      <w:pPr>
        <w:spacing w:line="480" w:lineRule="auto"/>
        <w:rPr>
          <w:rFonts w:ascii="Times New Roman" w:eastAsia="Times New Roman" w:hAnsi="Times New Roman" w:cs="Times New Roman"/>
          <w:sz w:val="24"/>
          <w:szCs w:val="24"/>
        </w:rPr>
      </w:pPr>
    </w:p>
    <w:p w14:paraId="45C0049F"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x'=x[end:0] </w:t>
      </w:r>
    </w:p>
    <w:p w14:paraId="2434EEDB" w14:textId="77777777" w:rsidR="00DF6E76" w:rsidRDefault="00DF6E76" w:rsidP="00716AC5">
      <w:pPr>
        <w:spacing w:line="480" w:lineRule="auto"/>
        <w:rPr>
          <w:rFonts w:ascii="Times New Roman" w:eastAsia="Times New Roman" w:hAnsi="Times New Roman" w:cs="Times New Roman"/>
          <w:sz w:val="24"/>
          <w:szCs w:val="24"/>
        </w:rPr>
      </w:pPr>
    </w:p>
    <w:p w14:paraId="2506E535" w14:textId="2DCF498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5</w:t>
      </w:r>
      <w:r w:rsidRPr="00DF6E76">
        <w:rPr>
          <w:rFonts w:ascii="Times New Roman" w:eastAsia="Times New Roman" w:hAnsi="Times New Roman" w:cs="Times New Roman"/>
          <w:b/>
          <w:bCs/>
          <w:sz w:val="24"/>
          <w:szCs w:val="24"/>
        </w:rPr>
        <w:t xml:space="preserve"> Magnitude Warping</w:t>
      </w:r>
    </w:p>
    <w:p w14:paraId="726A6983"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Magnitude warping smoothly alters the amplitude of the time-series data using spline-based adjustments, simulating gradual shifts in signal intensity over time. This can reflect natural physiological variations, such as fluctuations in heart rate or respiratory patterns. By warping the signal amplitude, this technique helps the model learn from more diverse amplitude patterns, leading to improved generalization across different patient </w:t>
      </w:r>
      <w:proofErr w:type="gramStart"/>
      <w:r w:rsidRPr="00716AC5">
        <w:rPr>
          <w:rFonts w:ascii="Times New Roman" w:eastAsia="Times New Roman" w:hAnsi="Times New Roman" w:cs="Times New Roman"/>
          <w:sz w:val="24"/>
          <w:szCs w:val="24"/>
        </w:rPr>
        <w:t>conditions(</w:t>
      </w:r>
      <w:proofErr w:type="gramEnd"/>
      <w:r w:rsidRPr="00716AC5">
        <w:rPr>
          <w:rFonts w:ascii="Times New Roman" w:eastAsia="Times New Roman" w:hAnsi="Times New Roman" w:cs="Times New Roman"/>
          <w:sz w:val="24"/>
          <w:szCs w:val="24"/>
        </w:rPr>
        <w:t>Yang et al.).</w:t>
      </w:r>
    </w:p>
    <w:p w14:paraId="46ED578D" w14:textId="77777777" w:rsidR="00333CD5" w:rsidRDefault="00333CD5" w:rsidP="00333CD5">
      <w:pPr>
        <w:keepNext/>
        <w:spacing w:line="480" w:lineRule="auto"/>
      </w:pPr>
      <w:r w:rsidRPr="00333CD5">
        <w:rPr>
          <w:rFonts w:ascii="Times New Roman" w:eastAsia="Times New Roman" w:hAnsi="Times New Roman" w:cs="Times New Roman"/>
          <w:noProof/>
          <w:sz w:val="24"/>
          <w:szCs w:val="24"/>
        </w:rPr>
        <w:drawing>
          <wp:inline distT="0" distB="0" distL="0" distR="0" wp14:anchorId="4326E8C0" wp14:editId="3E22342E">
            <wp:extent cx="5915025" cy="1296035"/>
            <wp:effectExtent l="0" t="0" r="9525" b="0"/>
            <wp:docPr id="1396521771" name="Picture 1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771" name="Picture 11" descr="A graph showing a graph&#10;&#10;Description automatically generated with medium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81" t="1449"/>
                    <a:stretch/>
                  </pic:blipFill>
                  <pic:spPr bwMode="auto">
                    <a:xfrm>
                      <a:off x="0" y="0"/>
                      <a:ext cx="591502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6BBE4BE" w14:textId="61A6FED0" w:rsidR="00333CD5" w:rsidRPr="00333CD5" w:rsidRDefault="00333CD5" w:rsidP="00333CD5">
      <w:pPr>
        <w:pStyle w:val="Caption"/>
        <w:rPr>
          <w:rFonts w:ascii="Times New Roman" w:eastAsia="Times New Roman" w:hAnsi="Times New Roman" w:cs="Times New Roman"/>
          <w:sz w:val="24"/>
          <w:szCs w:val="24"/>
        </w:rPr>
      </w:pPr>
      <w:r w:rsidRPr="008A17F0">
        <w:rPr>
          <w:rFonts w:ascii="Times New Roman" w:hAnsi="Times New Roman" w:cs="Times New Roman"/>
        </w:rPr>
        <w:t>Figure 5 Magnitude warp</w:t>
      </w:r>
    </w:p>
    <w:p w14:paraId="5756654D" w14:textId="77777777" w:rsidR="00333CD5" w:rsidRPr="00716AC5" w:rsidRDefault="00333CD5" w:rsidP="00716AC5">
      <w:pPr>
        <w:spacing w:line="480" w:lineRule="auto"/>
        <w:rPr>
          <w:rFonts w:ascii="Times New Roman" w:eastAsia="Times New Roman" w:hAnsi="Times New Roman" w:cs="Times New Roman"/>
          <w:sz w:val="24"/>
          <w:szCs w:val="24"/>
        </w:rPr>
      </w:pPr>
    </w:p>
    <w:p w14:paraId="775EBBC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x · w(t</w:t>
      </w:r>
      <w:proofErr w:type="gramStart"/>
      <w:r w:rsidRPr="00716AC5">
        <w:rPr>
          <w:rFonts w:ascii="Times New Roman" w:eastAsia="Times New Roman" w:hAnsi="Times New Roman" w:cs="Times New Roman"/>
          <w:sz w:val="24"/>
          <w:szCs w:val="24"/>
        </w:rPr>
        <w:t>),where</w:t>
      </w:r>
      <w:proofErr w:type="gramEnd"/>
      <w:r w:rsidRPr="00716AC5">
        <w:rPr>
          <w:rFonts w:ascii="Times New Roman" w:eastAsia="Times New Roman" w:hAnsi="Times New Roman" w:cs="Times New Roman"/>
          <w:sz w:val="24"/>
          <w:szCs w:val="24"/>
        </w:rPr>
        <w:t xml:space="preserve"> w(t) is a cubic spline interpolation.</w:t>
      </w:r>
    </w:p>
    <w:p w14:paraId="3746BF8E" w14:textId="77777777" w:rsidR="007B1B7F" w:rsidRPr="00716AC5" w:rsidRDefault="007B1B7F" w:rsidP="00716AC5">
      <w:pPr>
        <w:spacing w:line="480" w:lineRule="auto"/>
        <w:rPr>
          <w:rFonts w:ascii="Times New Roman" w:eastAsia="Times New Roman" w:hAnsi="Times New Roman" w:cs="Times New Roman"/>
          <w:sz w:val="24"/>
          <w:szCs w:val="24"/>
        </w:rPr>
      </w:pPr>
    </w:p>
    <w:p w14:paraId="0BC23BD3" w14:textId="0445999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6</w:t>
      </w:r>
      <w:r w:rsidRPr="00DF6E76">
        <w:rPr>
          <w:rFonts w:ascii="Times New Roman" w:eastAsia="Times New Roman" w:hAnsi="Times New Roman" w:cs="Times New Roman"/>
          <w:b/>
          <w:bCs/>
          <w:sz w:val="24"/>
          <w:szCs w:val="24"/>
        </w:rPr>
        <w:t xml:space="preserve"> Time Warping</w:t>
      </w:r>
    </w:p>
    <w:p w14:paraId="34F28CB4"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Time warping distorts the time axis, adjusting the temporal positions of data points to simulate variable signal speed. This technique is useful in healthcare for mimicking irregular event durations, such as variations in heartbeat or breathing rate. By warping the time axis, we encourage the model to learn patterns that are resilient to timing fluctuations, a critical feature in real-world healthcare </w:t>
      </w:r>
      <w:proofErr w:type="gramStart"/>
      <w:r w:rsidRPr="00716AC5">
        <w:rPr>
          <w:rFonts w:ascii="Times New Roman" w:eastAsia="Times New Roman" w:hAnsi="Times New Roman" w:cs="Times New Roman"/>
          <w:sz w:val="24"/>
          <w:szCs w:val="24"/>
        </w:rPr>
        <w:t>applications(</w:t>
      </w:r>
      <w:proofErr w:type="gramEnd"/>
      <w:r w:rsidRPr="00716AC5">
        <w:rPr>
          <w:rFonts w:ascii="Times New Roman" w:eastAsia="Times New Roman" w:hAnsi="Times New Roman" w:cs="Times New Roman"/>
          <w:sz w:val="24"/>
          <w:szCs w:val="24"/>
        </w:rPr>
        <w:t>Yang et al.).</w:t>
      </w:r>
    </w:p>
    <w:p w14:paraId="1CF516CA" w14:textId="77777777" w:rsidR="008A17F0" w:rsidRDefault="00333CD5" w:rsidP="008A17F0">
      <w:pPr>
        <w:keepNext/>
        <w:spacing w:line="480" w:lineRule="auto"/>
      </w:pPr>
      <w:r w:rsidRPr="00333CD5">
        <w:rPr>
          <w:rFonts w:ascii="Times New Roman" w:eastAsia="Times New Roman" w:hAnsi="Times New Roman" w:cs="Times New Roman"/>
          <w:noProof/>
          <w:sz w:val="24"/>
          <w:szCs w:val="24"/>
        </w:rPr>
        <w:drawing>
          <wp:inline distT="0" distB="0" distL="0" distR="0" wp14:anchorId="32AF96AA" wp14:editId="2BCEF88E">
            <wp:extent cx="5943600" cy="1323975"/>
            <wp:effectExtent l="0" t="0" r="0" b="9525"/>
            <wp:docPr id="80162260" name="Picture 1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260" name="Picture 13" descr="A graph showing a grap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1533CDB4" w14:textId="358BA337" w:rsidR="00333CD5" w:rsidRPr="00333CD5"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Figure 6 Time warp</w:t>
      </w:r>
    </w:p>
    <w:p w14:paraId="0B23C119" w14:textId="77777777" w:rsidR="00333CD5" w:rsidRPr="00716AC5" w:rsidRDefault="00333CD5" w:rsidP="00716AC5">
      <w:pPr>
        <w:spacing w:line="480" w:lineRule="auto"/>
        <w:rPr>
          <w:rFonts w:ascii="Times New Roman" w:eastAsia="Times New Roman" w:hAnsi="Times New Roman" w:cs="Times New Roman"/>
          <w:sz w:val="24"/>
          <w:szCs w:val="24"/>
        </w:rPr>
      </w:pPr>
    </w:p>
    <w:p w14:paraId="580CB6A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t′ = S(t), where S is a spline function with added noise. </w:t>
      </w:r>
    </w:p>
    <w:p w14:paraId="2706FD28" w14:textId="77777777" w:rsidR="007B1B7F" w:rsidRPr="00716AC5" w:rsidRDefault="007B1B7F" w:rsidP="00716AC5">
      <w:pPr>
        <w:spacing w:line="480" w:lineRule="auto"/>
        <w:rPr>
          <w:rFonts w:ascii="Times New Roman" w:eastAsia="Times New Roman" w:hAnsi="Times New Roman" w:cs="Times New Roman"/>
          <w:sz w:val="24"/>
          <w:szCs w:val="24"/>
        </w:rPr>
      </w:pPr>
    </w:p>
    <w:p w14:paraId="484CE49B" w14:textId="7D22EB6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7</w:t>
      </w:r>
      <w:r w:rsidRPr="00DF6E76">
        <w:rPr>
          <w:rFonts w:ascii="Times New Roman" w:eastAsia="Times New Roman" w:hAnsi="Times New Roman" w:cs="Times New Roman"/>
          <w:b/>
          <w:bCs/>
          <w:sz w:val="24"/>
          <w:szCs w:val="24"/>
        </w:rPr>
        <w:t xml:space="preserve"> Window Slicing</w:t>
      </w:r>
    </w:p>
    <w:p w14:paraId="0EB0B1FB"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Window slicing extracts a random segment from within the time series and pads it to fit the original length. This technique enables the model to train on partial observations, as is often the case in real-world data collection where some segments might be missing or incomplete. Window slicing provides the model with a variety of partial views, improving its adaptability and performance on incomplete </w:t>
      </w:r>
      <w:proofErr w:type="gramStart"/>
      <w:r w:rsidRPr="00716AC5">
        <w:rPr>
          <w:rFonts w:ascii="Times New Roman" w:eastAsia="Times New Roman" w:hAnsi="Times New Roman" w:cs="Times New Roman"/>
          <w:sz w:val="24"/>
          <w:szCs w:val="24"/>
        </w:rPr>
        <w:t>data(</w:t>
      </w:r>
      <w:proofErr w:type="gramEnd"/>
      <w:r w:rsidRPr="00716AC5">
        <w:rPr>
          <w:rFonts w:ascii="Times New Roman" w:eastAsia="Times New Roman" w:hAnsi="Times New Roman" w:cs="Times New Roman"/>
          <w:sz w:val="24"/>
          <w:szCs w:val="24"/>
        </w:rPr>
        <w:t>Yang et al.).</w:t>
      </w:r>
    </w:p>
    <w:p w14:paraId="01243FB2"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lastRenderedPageBreak/>
        <w:drawing>
          <wp:inline distT="0" distB="0" distL="0" distR="0" wp14:anchorId="71DAEF8A" wp14:editId="4D86148B">
            <wp:extent cx="5943600" cy="1285240"/>
            <wp:effectExtent l="0" t="0" r="0" b="0"/>
            <wp:docPr id="327169126" name="Picture 1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9126" name="Picture 15" descr="A graph showing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7724824E" w14:textId="5338FF7B"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7 Window </w:t>
      </w:r>
      <w:r>
        <w:rPr>
          <w:rFonts w:ascii="Times New Roman" w:hAnsi="Times New Roman" w:cs="Times New Roman"/>
        </w:rPr>
        <w:t>slice</w:t>
      </w:r>
    </w:p>
    <w:p w14:paraId="783C188A" w14:textId="77777777" w:rsidR="008A17F0" w:rsidRPr="00716AC5" w:rsidRDefault="008A17F0" w:rsidP="00716AC5">
      <w:pPr>
        <w:spacing w:line="480" w:lineRule="auto"/>
        <w:rPr>
          <w:rFonts w:ascii="Times New Roman" w:eastAsia="Times New Roman" w:hAnsi="Times New Roman" w:cs="Times New Roman"/>
          <w:sz w:val="24"/>
          <w:szCs w:val="24"/>
        </w:rPr>
      </w:pPr>
    </w:p>
    <w:p w14:paraId="2BA8B078"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w:t>
      </w:r>
    </w:p>
    <w:p w14:paraId="05C1FACD" w14:textId="420566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with </w:t>
      </w:r>
      <w:proofErr w:type="gramStart"/>
      <w:r w:rsidRPr="00716AC5">
        <w:rPr>
          <w:rFonts w:ascii="Times New Roman" w:eastAsia="Times New Roman" w:hAnsi="Times New Roman" w:cs="Times New Roman"/>
          <w:sz w:val="24"/>
          <w:szCs w:val="24"/>
        </w:rPr>
        <w:t>padding,where</w:t>
      </w:r>
      <w:proofErr w:type="gramEnd"/>
      <w:r w:rsidRPr="00716AC5">
        <w:rPr>
          <w:rFonts w:ascii="Times New Roman" w:eastAsia="Times New Roman" w:hAnsi="Times New Roman" w:cs="Times New Roman"/>
          <w:sz w:val="24"/>
          <w:szCs w:val="24"/>
        </w:rPr>
        <w:t xml:space="preserve"> t0 is a random start index and L is the window length.</w:t>
      </w:r>
    </w:p>
    <w:p w14:paraId="7507206D" w14:textId="77777777" w:rsidR="007B1B7F" w:rsidRPr="00716AC5" w:rsidRDefault="007B1B7F" w:rsidP="00716AC5">
      <w:pPr>
        <w:spacing w:line="480" w:lineRule="auto"/>
        <w:rPr>
          <w:rFonts w:ascii="Times New Roman" w:eastAsia="Times New Roman" w:hAnsi="Times New Roman" w:cs="Times New Roman"/>
          <w:sz w:val="24"/>
          <w:szCs w:val="24"/>
        </w:rPr>
      </w:pPr>
    </w:p>
    <w:p w14:paraId="75213983" w14:textId="3FACF62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8</w:t>
      </w:r>
      <w:r w:rsidRPr="00DF6E76">
        <w:rPr>
          <w:rFonts w:ascii="Times New Roman" w:eastAsia="Times New Roman" w:hAnsi="Times New Roman" w:cs="Times New Roman"/>
          <w:b/>
          <w:bCs/>
          <w:sz w:val="24"/>
          <w:szCs w:val="24"/>
        </w:rPr>
        <w:t xml:space="preserve"> Window Warping</w:t>
      </w:r>
    </w:p>
    <w:p w14:paraId="2C18DC21"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Window warping involves selecting a specific window within the time series and repeating it, introducing a stretched effect in the sequence. This augmentation can simulate prolonged events, such as extended heartbeats or respiratory cycles. By altering the length of certain signal segments, window warping encourages the model to become more flexible with event duration, ensuring robustness across a range of signal </w:t>
      </w:r>
      <w:proofErr w:type="gramStart"/>
      <w:r w:rsidRPr="00716AC5">
        <w:rPr>
          <w:rFonts w:ascii="Times New Roman" w:eastAsia="Times New Roman" w:hAnsi="Times New Roman" w:cs="Times New Roman"/>
          <w:sz w:val="24"/>
          <w:szCs w:val="24"/>
        </w:rPr>
        <w:t>lengths(</w:t>
      </w:r>
      <w:proofErr w:type="gramEnd"/>
      <w:r w:rsidRPr="00716AC5">
        <w:rPr>
          <w:rFonts w:ascii="Times New Roman" w:eastAsia="Times New Roman" w:hAnsi="Times New Roman" w:cs="Times New Roman"/>
          <w:sz w:val="24"/>
          <w:szCs w:val="24"/>
        </w:rPr>
        <w:t>Yang et al.).</w:t>
      </w:r>
    </w:p>
    <w:p w14:paraId="46A189FF"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2BE3EE1C" wp14:editId="495B4580">
            <wp:extent cx="5943600" cy="1353185"/>
            <wp:effectExtent l="0" t="0" r="0" b="0"/>
            <wp:docPr id="1263351523"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523" name="Picture 17" descr="A graph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623275A5" w14:textId="7C57DD3B"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Figure 8 Window warp</w:t>
      </w:r>
    </w:p>
    <w:p w14:paraId="62FEF5FD" w14:textId="77777777" w:rsidR="008A17F0" w:rsidRPr="00716AC5" w:rsidRDefault="008A17F0" w:rsidP="00716AC5">
      <w:pPr>
        <w:spacing w:line="480" w:lineRule="auto"/>
        <w:rPr>
          <w:rFonts w:ascii="Times New Roman" w:eastAsia="Times New Roman" w:hAnsi="Times New Roman" w:cs="Times New Roman"/>
          <w:sz w:val="24"/>
          <w:szCs w:val="24"/>
        </w:rPr>
      </w:pPr>
    </w:p>
    <w:p w14:paraId="50C1A2D9"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Formula: '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 xml:space="preserve">: t0]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 · β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 + L</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w:t>
      </w:r>
    </w:p>
    <w:p w14:paraId="70CD94F0" w14:textId="3A15F64E"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where t0 is a random start </w:t>
      </w:r>
      <w:proofErr w:type="gramStart"/>
      <w:r w:rsidRPr="00716AC5">
        <w:rPr>
          <w:rFonts w:ascii="Times New Roman" w:eastAsia="Times New Roman" w:hAnsi="Times New Roman" w:cs="Times New Roman"/>
          <w:sz w:val="24"/>
          <w:szCs w:val="24"/>
        </w:rPr>
        <w:t>index,L</w:t>
      </w:r>
      <w:proofErr w:type="gramEnd"/>
      <w:r w:rsidRPr="00716AC5">
        <w:rPr>
          <w:rFonts w:ascii="Times New Roman" w:eastAsia="Times New Roman" w:hAnsi="Times New Roman" w:cs="Times New Roman"/>
          <w:sz w:val="24"/>
          <w:szCs w:val="24"/>
        </w:rPr>
        <w:t xml:space="preserve"> is the window length,and β is a stretching factor.</w:t>
      </w:r>
    </w:p>
    <w:p w14:paraId="04061F76" w14:textId="49FAEAFE" w:rsidR="00716AC5" w:rsidRPr="0021770D" w:rsidRDefault="00716AC5" w:rsidP="00716AC5">
      <w:pPr>
        <w:spacing w:line="480" w:lineRule="auto"/>
        <w:rPr>
          <w:rFonts w:ascii="Times New Roman" w:eastAsia="Times New Roman" w:hAnsi="Times New Roman" w:cs="Times New Roman"/>
          <w:i/>
          <w:iCs/>
          <w:sz w:val="24"/>
          <w:szCs w:val="24"/>
        </w:rPr>
      </w:pPr>
      <w:r w:rsidRPr="001F4296">
        <w:rPr>
          <w:rFonts w:ascii="Times New Roman" w:eastAsia="Times New Roman" w:hAnsi="Times New Roman" w:cs="Times New Roman"/>
          <w:i/>
          <w:iCs/>
          <w:sz w:val="24"/>
          <w:szCs w:val="24"/>
        </w:rPr>
        <w:t>2.</w:t>
      </w:r>
      <w:r w:rsidR="001F4296" w:rsidRPr="001F4296">
        <w:rPr>
          <w:rFonts w:ascii="Times New Roman" w:eastAsia="Times New Roman" w:hAnsi="Times New Roman" w:cs="Times New Roman"/>
          <w:i/>
          <w:iCs/>
          <w:sz w:val="24"/>
          <w:szCs w:val="24"/>
        </w:rPr>
        <w:t>4</w:t>
      </w:r>
      <w:r w:rsidRPr="001F4296">
        <w:rPr>
          <w:rFonts w:ascii="Times New Roman" w:eastAsia="Times New Roman" w:hAnsi="Times New Roman" w:cs="Times New Roman"/>
          <w:i/>
          <w:iCs/>
          <w:sz w:val="24"/>
          <w:szCs w:val="24"/>
        </w:rPr>
        <w:t xml:space="preserve"> Advanced Techniques and Challenges in Augmenting Time-Series Healthcare Data</w:t>
      </w:r>
    </w:p>
    <w:p w14:paraId="468C10B3" w14:textId="3C4EC655"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Traditional augmentations may require expert tuning, and sometimes compromise data integrity. Advanced techniques like mix-based augmentations (e.g., mixup, cutmix, and manifold mixup) create richer feature representations by combining multiple data samples, reducing dependence on domain-specific adjustments:</w:t>
      </w:r>
    </w:p>
    <w:p w14:paraId="06698B68" w14:textId="4114A112"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Mixup: Blends two signals, generating transitions that capture variability</w:t>
      </w:r>
      <w:r w:rsidR="007B1B7F">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7"/>
      </w:r>
    </w:p>
    <w:p w14:paraId="1A15C93C" w14:textId="4DE5BED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Cutmix: Replaces a segment with another signal, enhancing diversity</w:t>
      </w:r>
      <w:r w:rsidR="007B1B7F">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8"/>
      </w:r>
    </w:p>
    <w:p w14:paraId="50D5BBF7" w14:textId="251AB13D"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Manifold Mixup: Blends features in hidden layers, capturing abstract patterns essential for high-dimensional dat</w:t>
      </w:r>
      <w:r w:rsidR="007B1B7F">
        <w:rPr>
          <w:rFonts w:ascii="Times New Roman" w:eastAsia="Times New Roman" w:hAnsi="Times New Roman" w:cs="Times New Roman"/>
          <w:sz w:val="24"/>
          <w:szCs w:val="24"/>
        </w:rPr>
        <w:t>a</w:t>
      </w:r>
      <w:r w:rsidRPr="00716AC5">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9"/>
      </w:r>
    </w:p>
    <w:p w14:paraId="3743EACA" w14:textId="2D2EE1B8" w:rsidR="00E268BA" w:rsidRDefault="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These advanced techniques are shown to improve classification accuracy and generalization in physiological datasets, as reported by</w:t>
      </w:r>
      <w:r w:rsidR="007B1B7F">
        <w:rPr>
          <w:rFonts w:ascii="Times New Roman" w:eastAsia="Times New Roman" w:hAnsi="Times New Roman" w:cs="Times New Roman"/>
          <w:sz w:val="24"/>
          <w:szCs w:val="24"/>
        </w:rPr>
        <w:t xml:space="preserve"> </w:t>
      </w:r>
      <w:r w:rsidR="00105124">
        <w:rPr>
          <w:rFonts w:ascii="Times New Roman" w:eastAsia="Times New Roman" w:hAnsi="Times New Roman" w:cs="Times New Roman"/>
          <w:sz w:val="24"/>
          <w:szCs w:val="24"/>
        </w:rPr>
        <w:t>Authors Guo et al</w:t>
      </w:r>
      <w:r w:rsidR="007B1B7F">
        <w:rPr>
          <w:rStyle w:val="FootnoteReference"/>
          <w:rFonts w:ascii="Times New Roman" w:eastAsia="Times New Roman" w:hAnsi="Times New Roman" w:cs="Times New Roman"/>
          <w:sz w:val="24"/>
          <w:szCs w:val="24"/>
        </w:rPr>
        <w:footnoteReference w:id="10"/>
      </w:r>
      <w:r w:rsidRPr="00716AC5">
        <w:rPr>
          <w:rFonts w:ascii="Times New Roman" w:eastAsia="Times New Roman" w:hAnsi="Times New Roman" w:cs="Times New Roman"/>
          <w:sz w:val="24"/>
          <w:szCs w:val="24"/>
        </w:rPr>
        <w:t>.</w:t>
      </w:r>
    </w:p>
    <w:p w14:paraId="7AC823A2" w14:textId="77777777" w:rsidR="000F7797" w:rsidRPr="0021770D" w:rsidRDefault="000F7797">
      <w:pPr>
        <w:spacing w:line="480" w:lineRule="auto"/>
        <w:rPr>
          <w:rFonts w:ascii="Times New Roman" w:eastAsia="Times New Roman" w:hAnsi="Times New Roman" w:cs="Times New Roman"/>
          <w:sz w:val="24"/>
          <w:szCs w:val="24"/>
        </w:rPr>
      </w:pPr>
    </w:p>
    <w:p w14:paraId="71DCEC54" w14:textId="77777777" w:rsidR="00105124" w:rsidRDefault="00105124" w:rsidP="007B1B7F">
      <w:pPr>
        <w:spacing w:line="480" w:lineRule="auto"/>
        <w:jc w:val="center"/>
        <w:rPr>
          <w:rFonts w:ascii="Times New Roman" w:eastAsia="Times New Roman" w:hAnsi="Times New Roman" w:cs="Times New Roman"/>
          <w:iCs/>
          <w:sz w:val="24"/>
          <w:szCs w:val="24"/>
        </w:rPr>
      </w:pPr>
    </w:p>
    <w:p w14:paraId="50361EF5" w14:textId="77777777" w:rsidR="00105124" w:rsidRDefault="00105124" w:rsidP="007B1B7F">
      <w:pPr>
        <w:spacing w:line="480" w:lineRule="auto"/>
        <w:jc w:val="center"/>
        <w:rPr>
          <w:rFonts w:ascii="Times New Roman" w:eastAsia="Times New Roman" w:hAnsi="Times New Roman" w:cs="Times New Roman"/>
          <w:iCs/>
          <w:sz w:val="24"/>
          <w:szCs w:val="24"/>
        </w:rPr>
      </w:pPr>
    </w:p>
    <w:p w14:paraId="0569255C" w14:textId="77777777" w:rsidR="00105124" w:rsidRDefault="00105124" w:rsidP="00105124">
      <w:pPr>
        <w:spacing w:line="480" w:lineRule="auto"/>
        <w:rPr>
          <w:rFonts w:ascii="Times New Roman" w:eastAsia="Times New Roman" w:hAnsi="Times New Roman" w:cs="Times New Roman"/>
          <w:iCs/>
          <w:sz w:val="24"/>
          <w:szCs w:val="24"/>
        </w:rPr>
      </w:pPr>
    </w:p>
    <w:p w14:paraId="537B170A" w14:textId="6359C1B5"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lastRenderedPageBreak/>
        <w:t>2.</w:t>
      </w:r>
      <w:r w:rsidR="005037FF" w:rsidRPr="007B1B7F">
        <w:rPr>
          <w:rFonts w:ascii="Times New Roman" w:eastAsia="Times New Roman" w:hAnsi="Times New Roman" w:cs="Times New Roman"/>
          <w:iCs/>
          <w:sz w:val="24"/>
          <w:szCs w:val="24"/>
        </w:rPr>
        <w:t>4</w:t>
      </w:r>
      <w:r w:rsidRPr="007B1B7F">
        <w:rPr>
          <w:rFonts w:ascii="Times New Roman" w:eastAsia="Times New Roman" w:hAnsi="Times New Roman" w:cs="Times New Roman"/>
          <w:iCs/>
          <w:sz w:val="24"/>
          <w:szCs w:val="24"/>
        </w:rPr>
        <w:t xml:space="preserve"> Datasets</w:t>
      </w:r>
    </w:p>
    <w:p w14:paraId="089F0394" w14:textId="7FFBE257" w:rsidR="00F55F45" w:rsidRDefault="00000000"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augmentation techniques for time-series healthcare data, we used two prominent ECG datasets: the MIT-BIH Arrhythmia dataset and the PTB-XL dataset</w:t>
      </w:r>
      <w:r w:rsidR="007B1B7F">
        <w:rPr>
          <w:rStyle w:val="FootnoteReference"/>
          <w:rFonts w:ascii="Times New Roman" w:eastAsia="Times New Roman" w:hAnsi="Times New Roman" w:cs="Times New Roman"/>
          <w:sz w:val="24"/>
          <w:szCs w:val="24"/>
        </w:rPr>
        <w:footnoteReference w:id="11"/>
      </w:r>
      <w:r>
        <w:rPr>
          <w:rFonts w:ascii="Times New Roman" w:eastAsia="Times New Roman" w:hAnsi="Times New Roman" w:cs="Times New Roman"/>
          <w:sz w:val="24"/>
          <w:szCs w:val="24"/>
        </w:rPr>
        <w:t>. These datasets provide a comprehensive foundation for testing data and embedding augmentation techniques in both single-label, multi-class, and multi-label classification scenarios, each representing real-world clinical challenges.</w:t>
      </w:r>
    </w:p>
    <w:p w14:paraId="28925072" w14:textId="77777777" w:rsidR="007B1B7F" w:rsidRDefault="007B1B7F" w:rsidP="007B1B7F">
      <w:pPr>
        <w:spacing w:line="480" w:lineRule="auto"/>
        <w:rPr>
          <w:rFonts w:ascii="Times New Roman" w:eastAsia="Times New Roman" w:hAnsi="Times New Roman" w:cs="Times New Roman"/>
          <w:b/>
          <w:sz w:val="24"/>
          <w:szCs w:val="24"/>
        </w:rPr>
      </w:pPr>
    </w:p>
    <w:p w14:paraId="0C94048D" w14:textId="342FCB2D" w:rsidR="00F55F45" w:rsidRPr="0021770D" w:rsidRDefault="002D5845" w:rsidP="007B1B7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 </w:t>
      </w:r>
      <w:bookmarkStart w:id="18" w:name="_Hlk181732243"/>
      <w:r>
        <w:rPr>
          <w:rFonts w:ascii="Times New Roman" w:eastAsia="Times New Roman" w:hAnsi="Times New Roman" w:cs="Times New Roman"/>
          <w:b/>
          <w:sz w:val="24"/>
          <w:szCs w:val="24"/>
        </w:rPr>
        <w:t>MIT-BIH Arrhythmia Dataset</w:t>
      </w:r>
      <w:bookmarkEnd w:id="18"/>
    </w:p>
    <w:p w14:paraId="20570E15" w14:textId="23CB5131"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MIT-BIH Arrhythmia Dataset is a foundational resource in arrhythmia detection, widely utilized due to its comprehensive representation of different heart rhythms and associated abnormalities. Developed by the Massachusetts Institute of Technology (MIT) and Beth Israel Hospital (BIH) in the 1980s, this dataset includes 48 half-hour ECG recordings from 47 individuals, annotated to reflect a wide array of heartbeat types and arrhythmias. It is frequently used to train and evaluate algorithms for arrhythmia detection, providing a valuable benchmark for studies aiming to improve diagnostic accuracy in clinical and remote monitoring applications</w:t>
      </w:r>
      <w:r w:rsidR="007B1B7F">
        <w:rPr>
          <w:rStyle w:val="FootnoteReference"/>
          <w:rFonts w:ascii="Times New Roman" w:eastAsia="Times New Roman" w:hAnsi="Times New Roman" w:cs="Times New Roman"/>
          <w:sz w:val="24"/>
          <w:szCs w:val="24"/>
        </w:rPr>
        <w:footnoteReference w:id="12"/>
      </w:r>
    </w:p>
    <w:p w14:paraId="46C3EF41" w14:textId="77777777" w:rsidR="00BA173F" w:rsidRPr="00BA173F" w:rsidRDefault="00BA173F" w:rsidP="00BA173F">
      <w:pPr>
        <w:spacing w:line="480" w:lineRule="auto"/>
        <w:rPr>
          <w:rFonts w:ascii="Times New Roman" w:eastAsia="Times New Roman" w:hAnsi="Times New Roman" w:cs="Times New Roman"/>
          <w:sz w:val="24"/>
          <w:szCs w:val="24"/>
        </w:rPr>
      </w:pPr>
    </w:p>
    <w:p w14:paraId="55E40BDA" w14:textId="409C9CDA"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In this study, we focused on the four most frequently observed arrhythmias within the dataset: Normal Sinus Rhythm, Atrial Fibrillation, Peri-Ventricular Contraction, and Left Bundle Branch Block, comprising 198, 95, 94, and 73 samples, respectively. This selection allowed us to </w:t>
      </w:r>
      <w:r w:rsidRPr="00BA173F">
        <w:rPr>
          <w:rFonts w:ascii="Times New Roman" w:eastAsia="Times New Roman" w:hAnsi="Times New Roman" w:cs="Times New Roman"/>
          <w:sz w:val="24"/>
          <w:szCs w:val="24"/>
        </w:rPr>
        <w:lastRenderedPageBreak/>
        <w:t>analyze the dataset’s potential in addressing multi-class classification challenges. These four arrhythmia types represent a range of conditions with varying prevalence, making the MIT-BIH dataset especially valuable for evaluating how data augmentation techniques impact model performance across both common and rare classes</w:t>
      </w:r>
      <w:r w:rsidR="007B1B7F">
        <w:rPr>
          <w:rStyle w:val="FootnoteReference"/>
          <w:rFonts w:ascii="Times New Roman" w:eastAsia="Times New Roman" w:hAnsi="Times New Roman" w:cs="Times New Roman"/>
          <w:sz w:val="24"/>
          <w:szCs w:val="24"/>
        </w:rPr>
        <w:footnoteReference w:id="13"/>
      </w:r>
    </w:p>
    <w:p w14:paraId="41A00F7B" w14:textId="1D32AF73"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A significant challenge in working with the MIT-BIH dataset is its inherent class imbalance. Most ECG samples correspond to common rhythms like Normal Sinus Rhythm, while arrhythmias such as Left Bundle Branch Block and Peri-Ventricular Contractions are underrepresented. This imbalance can lead models to overfit on majority classes, thereby reducing their sensitivity to less frequent arrhythmias. Researchers have noted that without proper handling of this imbalance, models tend to perform poorly in detecting minority classes, which can have critical implications in clinical practice </w:t>
      </w:r>
      <w:proofErr w:type="gramStart"/>
      <w:r w:rsidRPr="00BA173F">
        <w:rPr>
          <w:rFonts w:ascii="Times New Roman" w:eastAsia="Times New Roman" w:hAnsi="Times New Roman" w:cs="Times New Roman"/>
          <w:sz w:val="24"/>
          <w:szCs w:val="24"/>
        </w:rPr>
        <w:t>where</w:t>
      </w:r>
      <w:proofErr w:type="gramEnd"/>
      <w:r w:rsidRPr="00BA173F">
        <w:rPr>
          <w:rFonts w:ascii="Times New Roman" w:eastAsia="Times New Roman" w:hAnsi="Times New Roman" w:cs="Times New Roman"/>
          <w:sz w:val="24"/>
          <w:szCs w:val="24"/>
        </w:rPr>
        <w:t xml:space="preserve"> detecting rare arrhythmias early is essential</w:t>
      </w:r>
      <w:r w:rsidR="007B1B7F">
        <w:rPr>
          <w:rStyle w:val="FootnoteReference"/>
          <w:rFonts w:ascii="Times New Roman" w:eastAsia="Times New Roman" w:hAnsi="Times New Roman" w:cs="Times New Roman"/>
          <w:sz w:val="24"/>
          <w:szCs w:val="24"/>
        </w:rPr>
        <w:footnoteReference w:id="14"/>
      </w:r>
      <w:r>
        <w:rPr>
          <w:rFonts w:ascii="Times New Roman" w:eastAsia="Times New Roman" w:hAnsi="Times New Roman" w:cs="Times New Roman"/>
          <w:sz w:val="24"/>
          <w:szCs w:val="24"/>
        </w:rPr>
        <w:t>.</w:t>
      </w:r>
    </w:p>
    <w:p w14:paraId="347EAAD1" w14:textId="700722B8"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To address this, we applied label-invariant augmentation techniques, which modify ECG signals without changing their fundamental labels. By introducing transformations such as jittering, scaling, and time-warping, we aimed to increase the dataset’s diversity and balance the representation of each arrhythmia type. These augmentation strategies allow the model to learn from a broader range of variations within each class, reducing its dependence on majority classes and enhancing its sensitivity to underrepresented arrhythmias. Such approaches have been shown in other studies to improve the model’s ability to detect subtle yet clinically significant features specific to each arrhythmia type, supporting better generalization across patient samples</w:t>
      </w:r>
      <w:commentRangeStart w:id="19"/>
      <w:commentRangeStart w:id="20"/>
      <w:r w:rsidR="007B1B7F">
        <w:rPr>
          <w:rStyle w:val="FootnoteReference"/>
          <w:rFonts w:ascii="Times New Roman" w:eastAsia="Times New Roman" w:hAnsi="Times New Roman" w:cs="Times New Roman"/>
          <w:sz w:val="24"/>
          <w:szCs w:val="24"/>
        </w:rPr>
        <w:footnoteReference w:id="15"/>
      </w:r>
      <w:commentRangeEnd w:id="19"/>
      <w:r w:rsidR="00532F39">
        <w:rPr>
          <w:rStyle w:val="CommentReference"/>
        </w:rPr>
        <w:commentReference w:id="19"/>
      </w:r>
      <w:commentRangeEnd w:id="20"/>
      <w:r w:rsidR="00E54BF3">
        <w:rPr>
          <w:rStyle w:val="CommentReference"/>
        </w:rPr>
        <w:commentReference w:id="20"/>
      </w:r>
      <w:r>
        <w:rPr>
          <w:rFonts w:ascii="Times New Roman" w:eastAsia="Times New Roman" w:hAnsi="Times New Roman" w:cs="Times New Roman"/>
          <w:sz w:val="24"/>
          <w:szCs w:val="24"/>
        </w:rPr>
        <w:t>.</w:t>
      </w:r>
    </w:p>
    <w:p w14:paraId="5E765DFA" w14:textId="0A2D7D9E" w:rsidR="00D76172" w:rsidRPr="00BA173F" w:rsidRDefault="00D76172" w:rsidP="00D76172">
      <w:pPr>
        <w:spacing w:line="480" w:lineRule="auto"/>
        <w:rPr>
          <w:rFonts w:ascii="Times New Roman" w:eastAsia="Times New Roman" w:hAnsi="Times New Roman" w:cs="Times New Roman"/>
          <w:sz w:val="24"/>
          <w:szCs w:val="24"/>
        </w:rPr>
      </w:pPr>
      <w:r w:rsidRPr="00D76172">
        <w:rPr>
          <w:rFonts w:ascii="Times New Roman" w:eastAsia="Times New Roman" w:hAnsi="Times New Roman" w:cs="Times New Roman"/>
          <w:sz w:val="24"/>
          <w:szCs w:val="24"/>
        </w:rPr>
        <w:lastRenderedPageBreak/>
        <w:t>Class 0 had 198 samples before augmentation and remained at 198 samples afterward. Class 1 had 95 samples initially, which increased to 198 post-</w:t>
      </w:r>
      <w:proofErr w:type="gramStart"/>
      <w:r w:rsidRPr="00D76172">
        <w:rPr>
          <w:rFonts w:ascii="Times New Roman" w:eastAsia="Times New Roman" w:hAnsi="Times New Roman" w:cs="Times New Roman"/>
          <w:sz w:val="24"/>
          <w:szCs w:val="24"/>
        </w:rPr>
        <w:t>augmentation</w:t>
      </w:r>
      <w:proofErr w:type="gramEnd"/>
      <w:r w:rsidRPr="00D76172">
        <w:rPr>
          <w:rFonts w:ascii="Times New Roman" w:eastAsia="Times New Roman" w:hAnsi="Times New Roman" w:cs="Times New Roman"/>
          <w:sz w:val="24"/>
          <w:szCs w:val="24"/>
        </w:rPr>
        <w:t>. Class 2 started with 94 samples and was augmented to 198 samples, while Class 3 had 73 samples before augmentation, reaching 198 samples afterward.</w:t>
      </w:r>
      <w:r>
        <w:rPr>
          <w:rFonts w:ascii="Times New Roman" w:eastAsia="Times New Roman" w:hAnsi="Times New Roman" w:cs="Times New Roman"/>
          <w:sz w:val="24"/>
          <w:szCs w:val="24"/>
        </w:rPr>
        <w:t xml:space="preserve"> </w:t>
      </w:r>
      <w:r w:rsidRPr="00D76172">
        <w:rPr>
          <w:rFonts w:ascii="Times New Roman" w:eastAsia="Times New Roman" w:hAnsi="Times New Roman" w:cs="Times New Roman"/>
          <w:sz w:val="24"/>
          <w:szCs w:val="24"/>
        </w:rPr>
        <w:t>This augmentation process balanced the dataset, equalizing the sample count across classes and mitigating the initial class imbalance, providing the model with a more uniform representation of each category.</w:t>
      </w:r>
    </w:p>
    <w:p w14:paraId="549DB6F6" w14:textId="156B7978" w:rsidR="00F55F45"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Thus, the MIT-BIH Arrhythmia Dataset, combined with strategic augmentation, offers a robust framework for testing and validating classification models in realistic, imbalanced conditions. By leveraging its diverse, annotated samples and applying augmentation, we aim to enhance our model’s ability to generalize across arrhythmia classes, making it more reliable and adaptable for potential clinical applications.</w:t>
      </w:r>
    </w:p>
    <w:p w14:paraId="253E5077" w14:textId="77777777" w:rsidR="00D62ADB" w:rsidRDefault="00D62ADB" w:rsidP="00D76172">
      <w:pPr>
        <w:spacing w:line="480" w:lineRule="auto"/>
        <w:rPr>
          <w:rFonts w:ascii="Times New Roman" w:eastAsia="Times New Roman" w:hAnsi="Times New Roman" w:cs="Times New Roman"/>
          <w:b/>
          <w:sz w:val="24"/>
          <w:szCs w:val="24"/>
        </w:rPr>
      </w:pPr>
    </w:p>
    <w:p w14:paraId="0A3A78FE" w14:textId="003626E7" w:rsidR="00F55F45" w:rsidRPr="000F7797" w:rsidRDefault="000F7797"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 PTB-XL Dataset</w:t>
      </w:r>
    </w:p>
    <w:p w14:paraId="2FEF796F" w14:textId="5CE2B42C"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PTB-XL</w:t>
      </w:r>
      <w:r w:rsidR="007B1B7F">
        <w:rPr>
          <w:rStyle w:val="FootnoteReference"/>
          <w:rFonts w:ascii="Times New Roman" w:eastAsia="Times New Roman" w:hAnsi="Times New Roman" w:cs="Times New Roman"/>
          <w:sz w:val="24"/>
          <w:szCs w:val="24"/>
        </w:rPr>
        <w:footnoteReference w:id="16"/>
      </w:r>
      <w:r w:rsidRPr="00BA173F">
        <w:rPr>
          <w:rFonts w:ascii="Times New Roman" w:eastAsia="Times New Roman" w:hAnsi="Times New Roman" w:cs="Times New Roman"/>
          <w:sz w:val="24"/>
          <w:szCs w:val="24"/>
        </w:rPr>
        <w:t xml:space="preserve"> dataset is a comprehensive collection that serves as a valuable resource for both multi-class and multi-label classification tasks, making it especially suitable for evaluating ECG analysis models. This dataset encompasses a range of cardiac conditions that are categorized under five primary diagnostic superclasses: normal ECG, conduction disturbances, myocardial infarction, hypertrophy, and ST/T changes. Each superclass contains thousands of samples, ensuring diverse representation and aiding in the training of models capable of distinguishing subtle variations across different heart conditions​</w:t>
      </w:r>
      <w:r w:rsidR="007B1B7F">
        <w:rPr>
          <w:rStyle w:val="FootnoteReference"/>
          <w:rFonts w:ascii="Times New Roman" w:eastAsia="Times New Roman" w:hAnsi="Times New Roman" w:cs="Times New Roman"/>
          <w:sz w:val="24"/>
          <w:szCs w:val="24"/>
        </w:rPr>
        <w:footnoteReference w:id="17"/>
      </w:r>
    </w:p>
    <w:p w14:paraId="07C65563" w14:textId="434A4139"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lastRenderedPageBreak/>
        <w:t>In multi-</w:t>
      </w:r>
      <w:r w:rsidR="00E54BF3">
        <w:rPr>
          <w:rFonts w:ascii="Times New Roman" w:eastAsia="Times New Roman" w:hAnsi="Times New Roman" w:cs="Times New Roman"/>
          <w:sz w:val="24"/>
          <w:szCs w:val="24"/>
        </w:rPr>
        <w:t>label</w:t>
      </w:r>
      <w:r w:rsidRPr="00BA173F">
        <w:rPr>
          <w:rFonts w:ascii="Times New Roman" w:eastAsia="Times New Roman" w:hAnsi="Times New Roman" w:cs="Times New Roman"/>
          <w:sz w:val="24"/>
          <w:szCs w:val="24"/>
        </w:rPr>
        <w:t xml:space="preserve"> classification, the PTB-XL dataset provides a robust framework for models to handle conditions with overlapping labels. For example, conditions such as conduction disturbances (2,387 samples), myocardial infarction (4,919 samples), hypertrophy (815 samples), and ST-T changes (4,714 samples) represent specific ECG abnormalities that the model must learn to differentiate independently. This setup is instrumental in testing model specificity, where achieving high precision for distinct classes is essential in clinical diagnostics</w:t>
      </w:r>
      <w:r w:rsidR="007B1B7F">
        <w:rPr>
          <w:rStyle w:val="FootnoteReference"/>
          <w:rFonts w:ascii="Times New Roman" w:eastAsia="Times New Roman" w:hAnsi="Times New Roman" w:cs="Times New Roman"/>
          <w:sz w:val="24"/>
          <w:szCs w:val="24"/>
        </w:rPr>
        <w:footnoteReference w:id="18"/>
      </w:r>
    </w:p>
    <w:p w14:paraId="7137FFFC" w14:textId="60E7B4B2" w:rsidR="001C01DF" w:rsidRPr="001C01D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Since this is a multi-label classification problem, achieving a perfectly balanced dataset with label-invariant augmentation is inherently challenging. In multi-label setups, each sample may belong to multiple classes simultaneously, meaning that augmenting data for one class can inadvertently increase sample counts for overlapping classes. This characteristic prevents strict class-level balancing, as adding new instances of underrepresented classes will often impact the sample distribution of co-occurring classes.</w:t>
      </w:r>
    </w:p>
    <w:p w14:paraId="562209BC" w14:textId="0C646960" w:rsidR="001C01DF" w:rsidRPr="00BA173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In this augmented PTB-XL dataset, while the final distribution improves class representation—resulting in 12,467 samples for Class 0, 10,847 for Class 1, 12,925 for Class 2, 8,952 for Class 3, and 13,906 for Class 4—it cannot reach an exact balance across classes. However, this balanced yet approximate distribution is beneficial in training the model to recognize distinct patterns while maintaining sensitivity to the multi-label nature of ECG abnormalities. The augmentation process thus supports a dataset that is both comprehensive and representative, essential for developing a model capable of nuanced, clinically relevant multi-class predictions.</w:t>
      </w:r>
    </w:p>
    <w:p w14:paraId="29CCECB0" w14:textId="1BE8D464"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multi-label setup in PTB-XL, where ECG recordings may simultaneously exhibit multiple abnormalities, introduces an added layer of complexity. For instance, a single recording can </w:t>
      </w:r>
      <w:r w:rsidRPr="00BA173F">
        <w:rPr>
          <w:rFonts w:ascii="Times New Roman" w:eastAsia="Times New Roman" w:hAnsi="Times New Roman" w:cs="Times New Roman"/>
          <w:sz w:val="24"/>
          <w:szCs w:val="24"/>
        </w:rPr>
        <w:lastRenderedPageBreak/>
        <w:t xml:space="preserve">manifest characteristics of both myocardial infarction and conduction disturbances. This structure reflects real-world clinical scenarios where patients often present with co-occurring cardiac conditions, making it critical for models to accurately identify overlapping features. </w:t>
      </w:r>
      <w:r>
        <w:rPr>
          <w:rFonts w:ascii="Times New Roman" w:eastAsia="Times New Roman" w:hAnsi="Times New Roman" w:cs="Times New Roman"/>
          <w:sz w:val="24"/>
          <w:szCs w:val="24"/>
        </w:rPr>
        <w:t xml:space="preserve">Author </w:t>
      </w:r>
      <w:r w:rsidR="007B1B7F">
        <w:rPr>
          <w:rStyle w:val="FootnoteReference"/>
          <w:rFonts w:ascii="Times New Roman" w:eastAsia="Times New Roman" w:hAnsi="Times New Roman" w:cs="Times New Roman"/>
          <w:sz w:val="24"/>
          <w:szCs w:val="24"/>
        </w:rPr>
        <w:footnoteReference w:id="19"/>
      </w:r>
      <w:r>
        <w:rPr>
          <w:rFonts w:ascii="Times New Roman" w:eastAsia="Times New Roman" w:hAnsi="Times New Roman" w:cs="Times New Roman"/>
          <w:sz w:val="24"/>
          <w:szCs w:val="24"/>
        </w:rPr>
        <w:t xml:space="preserve"> in their research u</w:t>
      </w:r>
      <w:r w:rsidRPr="00BA173F">
        <w:rPr>
          <w:rFonts w:ascii="Times New Roman" w:eastAsia="Times New Roman" w:hAnsi="Times New Roman" w:cs="Times New Roman"/>
          <w:sz w:val="24"/>
          <w:szCs w:val="24"/>
        </w:rPr>
        <w:t>tiliz</w:t>
      </w:r>
      <w:r>
        <w:rPr>
          <w:rFonts w:ascii="Times New Roman" w:eastAsia="Times New Roman" w:hAnsi="Times New Roman" w:cs="Times New Roman"/>
          <w:sz w:val="24"/>
          <w:szCs w:val="24"/>
        </w:rPr>
        <w:t>ed</w:t>
      </w:r>
      <w:r w:rsidRPr="00BA173F">
        <w:rPr>
          <w:rFonts w:ascii="Times New Roman" w:eastAsia="Times New Roman" w:hAnsi="Times New Roman" w:cs="Times New Roman"/>
          <w:sz w:val="24"/>
          <w:szCs w:val="24"/>
        </w:rPr>
        <w:t xml:space="preserve"> this dataset's multi-label aspect thus provides insights into the effectiveness of augmentation techniques in handling complex interactions between multiple abnormalities in ECG data</w:t>
      </w:r>
      <w:r w:rsidR="00E54BF3">
        <w:rPr>
          <w:rFonts w:ascii="Times New Roman" w:eastAsia="Times New Roman" w:hAnsi="Times New Roman" w:cs="Times New Roman"/>
          <w:sz w:val="24"/>
          <w:szCs w:val="24"/>
        </w:rPr>
        <w:t xml:space="preserve">. </w:t>
      </w:r>
      <w:r w:rsidRPr="00BA173F">
        <w:rPr>
          <w:rFonts w:ascii="Times New Roman" w:eastAsia="Times New Roman" w:hAnsi="Times New Roman" w:cs="Times New Roman"/>
          <w:sz w:val="24"/>
          <w:szCs w:val="24"/>
        </w:rPr>
        <w:t xml:space="preserve">The richness of the PTB-XL dataset, combined with its application in multi-class and multi-label classification, makes it a benchmark for evaluating various augmentation strategies and machine learning models aimed at improving ECG classification accuracy in diverse clinical </w:t>
      </w:r>
      <w:commentRangeStart w:id="21"/>
      <w:commentRangeStart w:id="22"/>
      <w:commentRangeStart w:id="23"/>
      <w:r w:rsidRPr="00BA173F">
        <w:rPr>
          <w:rFonts w:ascii="Times New Roman" w:eastAsia="Times New Roman" w:hAnsi="Times New Roman" w:cs="Times New Roman"/>
          <w:sz w:val="24"/>
          <w:szCs w:val="24"/>
        </w:rPr>
        <w:t>contexts</w:t>
      </w:r>
      <w:commentRangeEnd w:id="21"/>
      <w:r w:rsidR="00532F39">
        <w:rPr>
          <w:rStyle w:val="CommentReference"/>
        </w:rPr>
        <w:commentReference w:id="21"/>
      </w:r>
      <w:commentRangeEnd w:id="22"/>
      <w:r w:rsidR="00532F39">
        <w:rPr>
          <w:rStyle w:val="CommentReference"/>
        </w:rPr>
        <w:commentReference w:id="22"/>
      </w:r>
      <w:commentRangeEnd w:id="23"/>
      <w:r w:rsidR="00716AC5">
        <w:rPr>
          <w:rStyle w:val="CommentReference"/>
        </w:rPr>
        <w:commentReference w:id="23"/>
      </w:r>
      <w:r w:rsidRPr="00BA173F">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20"/>
      </w:r>
    </w:p>
    <w:p w14:paraId="181E63CF" w14:textId="77777777" w:rsidR="000F7797" w:rsidRDefault="000F7797" w:rsidP="00BA173F">
      <w:pPr>
        <w:spacing w:line="480" w:lineRule="auto"/>
        <w:rPr>
          <w:rFonts w:ascii="Times New Roman" w:eastAsia="Times New Roman" w:hAnsi="Times New Roman" w:cs="Times New Roman"/>
          <w:sz w:val="24"/>
          <w:szCs w:val="24"/>
        </w:rPr>
      </w:pPr>
    </w:p>
    <w:p w14:paraId="450D8E45" w14:textId="58E6DDCD" w:rsidR="0021770D" w:rsidRPr="00CB0195" w:rsidRDefault="0021770D"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14358D"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Model </w:t>
      </w:r>
      <w:commentRangeStart w:id="24"/>
      <w:r w:rsidRPr="00CB0195">
        <w:rPr>
          <w:rFonts w:ascii="Times New Roman" w:eastAsia="Times New Roman" w:hAnsi="Times New Roman" w:cs="Times New Roman"/>
          <w:iCs/>
          <w:sz w:val="24"/>
          <w:szCs w:val="24"/>
        </w:rPr>
        <w:t>Architecture</w:t>
      </w:r>
      <w:commentRangeEnd w:id="24"/>
      <w:r w:rsidRPr="00CB0195">
        <w:rPr>
          <w:rStyle w:val="CommentReference"/>
          <w:iCs/>
        </w:rPr>
        <w:commentReference w:id="24"/>
      </w:r>
    </w:p>
    <w:p w14:paraId="3417BCDE" w14:textId="77777777" w:rsidR="0021770D" w:rsidRDefault="0021770D" w:rsidP="0021770D">
      <w:pPr>
        <w:keepNext/>
        <w:spacing w:line="480" w:lineRule="auto"/>
      </w:pPr>
      <w:r>
        <w:rPr>
          <w:rFonts w:ascii="Times New Roman" w:eastAsia="Times New Roman" w:hAnsi="Times New Roman" w:cs="Times New Roman"/>
          <w:noProof/>
          <w:sz w:val="24"/>
          <w:szCs w:val="24"/>
        </w:rPr>
        <w:drawing>
          <wp:inline distT="0" distB="0" distL="0" distR="0" wp14:anchorId="2C506999" wp14:editId="7AABB746">
            <wp:extent cx="5941201" cy="2640787"/>
            <wp:effectExtent l="0" t="0" r="2540" b="7620"/>
            <wp:docPr id="1"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20"/>
                    <a:srcRect/>
                    <a:stretch>
                      <a:fillRect/>
                    </a:stretch>
                  </pic:blipFill>
                  <pic:spPr>
                    <a:xfrm>
                      <a:off x="0" y="0"/>
                      <a:ext cx="5951165" cy="2645216"/>
                    </a:xfrm>
                    <a:prstGeom prst="rect">
                      <a:avLst/>
                    </a:prstGeom>
                    <a:ln/>
                  </pic:spPr>
                </pic:pic>
              </a:graphicData>
            </a:graphic>
          </wp:inline>
        </w:drawing>
      </w:r>
    </w:p>
    <w:p w14:paraId="0DB55549" w14:textId="6A24EEE8" w:rsidR="0021770D" w:rsidRDefault="0021770D" w:rsidP="0021770D">
      <w:pPr>
        <w:pBdr>
          <w:top w:val="nil"/>
          <w:left w:val="nil"/>
          <w:bottom w:val="nil"/>
          <w:right w:val="nil"/>
          <w:between w:val="nil"/>
        </w:pBdr>
        <w:spacing w:after="0" w:line="240" w:lineRule="auto"/>
        <w:rPr>
          <w:rFonts w:ascii="Times New Roman" w:eastAsia="Times New Roman" w:hAnsi="Times New Roman" w:cs="Times New Roman"/>
          <w:i/>
          <w:color w:val="44546A"/>
          <w:sz w:val="24"/>
          <w:szCs w:val="24"/>
        </w:rPr>
      </w:pPr>
      <w:r>
        <w:rPr>
          <w:i/>
          <w:color w:val="44546A"/>
          <w:sz w:val="18"/>
          <w:szCs w:val="18"/>
        </w:rPr>
        <w:t xml:space="preserve">Figure </w:t>
      </w:r>
      <w:r w:rsidR="002600C9">
        <w:rPr>
          <w:i/>
          <w:color w:val="44546A"/>
          <w:sz w:val="18"/>
          <w:szCs w:val="18"/>
        </w:rPr>
        <w:t>9</w:t>
      </w:r>
      <w:r>
        <w:rPr>
          <w:i/>
          <w:color w:val="44546A"/>
          <w:sz w:val="18"/>
          <w:szCs w:val="18"/>
        </w:rPr>
        <w:t xml:space="preserve"> Deep Neural Network Architectures</w:t>
      </w:r>
    </w:p>
    <w:p w14:paraId="009593A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meet the specific demands of multi-class and multi-label ECG classification, we designed two distinct convolutional neural network (CNN) architectures—Architecture A and Architecture B—each tailored to excel in its designated classification task. These architectures, as illustrated in the figure, capture the intricate temporal and morphological patterns inherent in ECG signals, which are critical for accurate cardiac condition diagnosis.</w:t>
      </w:r>
    </w:p>
    <w:p w14:paraId="054F62F7" w14:textId="77777777" w:rsidR="0021770D" w:rsidRDefault="0021770D" w:rsidP="0021770D">
      <w:pPr>
        <w:spacing w:line="480" w:lineRule="auto"/>
        <w:rPr>
          <w:rFonts w:ascii="Times New Roman" w:eastAsia="Times New Roman" w:hAnsi="Times New Roman" w:cs="Times New Roman"/>
          <w:sz w:val="24"/>
          <w:szCs w:val="24"/>
        </w:rPr>
      </w:pPr>
    </w:p>
    <w:p w14:paraId="51944EA9" w14:textId="4D053CFB"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.1 </w:t>
      </w:r>
      <w:bookmarkStart w:id="25" w:name="_Hlk181733380"/>
      <w:r>
        <w:rPr>
          <w:rFonts w:ascii="Times New Roman" w:eastAsia="Times New Roman" w:hAnsi="Times New Roman" w:cs="Times New Roman"/>
          <w:b/>
          <w:sz w:val="24"/>
          <w:szCs w:val="24"/>
        </w:rPr>
        <w:t>Architecture A: Multi-Class Classification</w:t>
      </w:r>
      <w:bookmarkEnd w:id="25"/>
    </w:p>
    <w:p w14:paraId="5F266E62" w14:textId="04C3E83D"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A, illustrated in the upper section of the figure, is structured to handle multi-class classification tasks, where each ECG sample is associated with a single cardiac condition. This architecture is designed for efficiency and interpretability, providing a balanced approach to feature extraction without excessive computational complexity.</w:t>
      </w:r>
    </w:p>
    <w:p w14:paraId="29A4300B" w14:textId="77777777" w:rsidR="00805118" w:rsidRDefault="00805118" w:rsidP="0021770D">
      <w:pPr>
        <w:spacing w:line="480" w:lineRule="auto"/>
        <w:rPr>
          <w:rFonts w:ascii="Times New Roman" w:eastAsia="Times New Roman" w:hAnsi="Times New Roman" w:cs="Times New Roman"/>
          <w:sz w:val="24"/>
          <w:szCs w:val="24"/>
        </w:rPr>
      </w:pPr>
    </w:p>
    <w:p w14:paraId="6065904C"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A accepts 1D ECG signals with an input shape of (1000,1), aligning with single-lead ECG formats.</w:t>
      </w:r>
    </w:p>
    <w:p w14:paraId="335DA6A0" w14:textId="77777777" w:rsidR="0021770D" w:rsidRDefault="0021770D" w:rsidP="0021770D">
      <w:pPr>
        <w:spacing w:line="480" w:lineRule="auto"/>
        <w:rPr>
          <w:rFonts w:ascii="Times New Roman" w:eastAsia="Times New Roman" w:hAnsi="Times New Roman" w:cs="Times New Roman"/>
          <w:sz w:val="24"/>
          <w:szCs w:val="24"/>
        </w:rPr>
      </w:pPr>
    </w:p>
    <w:p w14:paraId="3FEE7E6E" w14:textId="06DA6E3E" w:rsidR="0021770D" w:rsidRPr="00805118" w:rsidRDefault="0021770D" w:rsidP="00CB0195">
      <w:pPr>
        <w:spacing w:line="480" w:lineRule="auto"/>
        <w:rPr>
          <w:rFonts w:ascii="Times New Roman" w:eastAsia="Times New Roman" w:hAnsi="Times New Roman" w:cs="Times New Roman"/>
          <w:i/>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.1.1 Convolutional Blocks</w:t>
      </w:r>
      <w:r>
        <w:rPr>
          <w:rFonts w:ascii="Times New Roman" w:eastAsia="Times New Roman" w:hAnsi="Times New Roman" w:cs="Times New Roman"/>
          <w:i/>
          <w:sz w:val="24"/>
          <w:szCs w:val="24"/>
        </w:rPr>
        <w:t>:</w:t>
      </w:r>
    </w:p>
    <w:p w14:paraId="1698BA92" w14:textId="0435CB6B" w:rsidR="0021770D" w:rsidRDefault="0021770D" w:rsidP="0021770D">
      <w:pPr>
        <w:spacing w:line="480" w:lineRule="auto"/>
        <w:rPr>
          <w:rFonts w:ascii="Times New Roman" w:eastAsia="Times New Roman" w:hAnsi="Times New Roman" w:cs="Times New Roman"/>
          <w:sz w:val="24"/>
          <w:szCs w:val="24"/>
        </w:rPr>
      </w:pPr>
      <w:r w:rsidRPr="008A1A61">
        <w:rPr>
          <w:rFonts w:ascii="Times New Roman" w:eastAsia="Times New Roman" w:hAnsi="Times New Roman" w:cs="Times New Roman"/>
          <w:sz w:val="24"/>
          <w:szCs w:val="24"/>
        </w:rPr>
        <w:t>The architecture begins with a sequence of convolutional blocks that enhance feature depth progressively, a design choice found effective in capturing varied temporal patterns in ECG signals</w:t>
      </w:r>
      <w:r w:rsidR="007B1B7F">
        <w:rPr>
          <w:rStyle w:val="FootnoteReference"/>
          <w:rFonts w:ascii="Times New Roman" w:eastAsia="Times New Roman" w:hAnsi="Times New Roman" w:cs="Times New Roman"/>
          <w:sz w:val="24"/>
          <w:szCs w:val="24"/>
        </w:rPr>
        <w:footnoteReference w:id="21"/>
      </w:r>
      <w:r w:rsidRPr="008A1A61">
        <w:rPr>
          <w:rFonts w:ascii="Times New Roman" w:eastAsia="Times New Roman" w:hAnsi="Times New Roman" w:cs="Times New Roman"/>
          <w:sz w:val="24"/>
          <w:szCs w:val="24"/>
        </w:rPr>
        <w:t xml:space="preserve">The initial layers employ 1D convolutional filters with 32 and 64 units, designed to capture low-level ECG features. Each convolutional block is followed by max-pooling, which </w:t>
      </w:r>
      <w:r w:rsidRPr="008A1A61">
        <w:rPr>
          <w:rFonts w:ascii="Times New Roman" w:eastAsia="Times New Roman" w:hAnsi="Times New Roman" w:cs="Times New Roman"/>
          <w:sz w:val="24"/>
          <w:szCs w:val="24"/>
        </w:rPr>
        <w:lastRenderedPageBreak/>
        <w:t>down samples the feature maps, conserving essential features while reducing spatial dimensions, a technique known to improve computational efficiency in ECG signal processing​</w:t>
      </w:r>
      <w:r w:rsidR="007B1B7F">
        <w:rPr>
          <w:rStyle w:val="FootnoteReference"/>
          <w:rFonts w:ascii="Times New Roman" w:eastAsia="Times New Roman" w:hAnsi="Times New Roman" w:cs="Times New Roman"/>
          <w:sz w:val="24"/>
          <w:szCs w:val="24"/>
        </w:rPr>
        <w:footnoteReference w:id="22"/>
      </w:r>
      <w:r w:rsidRPr="008A1A61">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23"/>
      </w:r>
      <w:r>
        <w:rPr>
          <w:rFonts w:ascii="Times New Roman" w:eastAsia="Times New Roman" w:hAnsi="Times New Roman" w:cs="Times New Roman"/>
          <w:sz w:val="24"/>
          <w:szCs w:val="24"/>
        </w:rPr>
        <w:t xml:space="preserve"> </w:t>
      </w:r>
      <w:r w:rsidRPr="008A1A61">
        <w:rPr>
          <w:rFonts w:ascii="Times New Roman" w:eastAsia="Times New Roman" w:hAnsi="Times New Roman" w:cs="Times New Roman"/>
          <w:sz w:val="24"/>
          <w:szCs w:val="24"/>
        </w:rPr>
        <w:t>Further convolutional layers with increased filter counts (128 and 256) extract more complex patterns, which are crucial for distinguishing between cardiac conditions. This setup is in line with approaches that emphasize hierarchical feature extraction through multiple convolutions and pooling operations​</w:t>
      </w:r>
      <w:r>
        <w:rPr>
          <w:rFonts w:ascii="Times New Roman" w:eastAsia="Times New Roman" w:hAnsi="Times New Roman" w:cs="Times New Roman"/>
          <w:sz w:val="24"/>
          <w:szCs w:val="24"/>
        </w:rPr>
        <w:t xml:space="preserve"> mentioned by </w:t>
      </w:r>
      <w:r w:rsidR="007B1B7F">
        <w:rPr>
          <w:rStyle w:val="FootnoteReference"/>
          <w:rFonts w:ascii="Times New Roman" w:eastAsia="Times New Roman" w:hAnsi="Times New Roman" w:cs="Times New Roman"/>
          <w:sz w:val="24"/>
          <w:szCs w:val="24"/>
        </w:rPr>
        <w:footnoteReference w:id="24"/>
      </w:r>
    </w:p>
    <w:p w14:paraId="5864C0F8" w14:textId="77777777" w:rsidR="00805118" w:rsidRDefault="00805118" w:rsidP="0021770D">
      <w:pPr>
        <w:spacing w:line="480" w:lineRule="auto"/>
        <w:rPr>
          <w:rFonts w:ascii="Times New Roman" w:eastAsia="Times New Roman" w:hAnsi="Times New Roman" w:cs="Times New Roman"/>
          <w:sz w:val="24"/>
          <w:szCs w:val="24"/>
        </w:rPr>
      </w:pPr>
    </w:p>
    <w:p w14:paraId="5EDE7C5F" w14:textId="7EC657AB"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2.7.1.2 Intermediate Layers:</w:t>
      </w:r>
    </w:p>
    <w:p w14:paraId="3F253DB1" w14:textId="1A1E2FA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convolutional blocks, two additional convolutional layers with 32 and 64 filters are applied to refine mid-level features, as depicted in the diagram. These layers are crucial for distinguishing between similar but distinct arrhythmias.</w:t>
      </w:r>
    </w:p>
    <w:p w14:paraId="720A3519" w14:textId="77777777" w:rsidR="00805118" w:rsidRDefault="00805118" w:rsidP="0021770D">
      <w:pPr>
        <w:spacing w:line="480" w:lineRule="auto"/>
        <w:rPr>
          <w:rFonts w:ascii="Times New Roman" w:eastAsia="Times New Roman" w:hAnsi="Times New Roman" w:cs="Times New Roman"/>
          <w:sz w:val="24"/>
          <w:szCs w:val="24"/>
        </w:rPr>
      </w:pPr>
    </w:p>
    <w:p w14:paraId="633F9A45" w14:textId="0CA3E6D0"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2.7.1.3 Final Convolutional Layers and Global Pooling:</w:t>
      </w:r>
    </w:p>
    <w:p w14:paraId="1A0E2FF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final convolutional layers with 128 and 256 filters increase the model's capacity for extracting high-level features before the global average pooling layer reduces dimensionality. This reduction condenses the information into a compact representation, retaining only the most relevant features for classification.</w:t>
      </w:r>
    </w:p>
    <w:p w14:paraId="35461F82" w14:textId="217C03FF" w:rsidR="0021770D" w:rsidRDefault="0021770D" w:rsidP="0021770D">
      <w:pPr>
        <w:spacing w:line="480" w:lineRule="auto"/>
        <w:rPr>
          <w:rFonts w:ascii="Times New Roman" w:eastAsia="Times New Roman" w:hAnsi="Times New Roman" w:cs="Times New Roman"/>
          <w:i/>
          <w:sz w:val="24"/>
          <w:szCs w:val="24"/>
        </w:rPr>
      </w:pPr>
    </w:p>
    <w:p w14:paraId="7A862B0E" w14:textId="58E0120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.1.4 Output Layer:</w:t>
      </w:r>
    </w:p>
    <w:p w14:paraId="082EA928"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uses softmax activation, allowing the model to assign probabilities to each class. This configuration supports single-label predictions, making Architecture A suitable for multi-class classification tasks where each ECG sample has a unique class label.</w:t>
      </w:r>
    </w:p>
    <w:p w14:paraId="011C1AC2" w14:textId="77777777" w:rsidR="0021770D" w:rsidRDefault="0021770D" w:rsidP="0021770D">
      <w:pPr>
        <w:spacing w:line="480" w:lineRule="auto"/>
        <w:rPr>
          <w:rFonts w:ascii="Times New Roman" w:eastAsia="Times New Roman" w:hAnsi="Times New Roman" w:cs="Times New Roman"/>
          <w:sz w:val="24"/>
          <w:szCs w:val="24"/>
        </w:rPr>
      </w:pPr>
    </w:p>
    <w:p w14:paraId="689620AD" w14:textId="77777777" w:rsidR="009C5774" w:rsidRDefault="009C5774" w:rsidP="0021770D">
      <w:pPr>
        <w:spacing w:line="480" w:lineRule="auto"/>
        <w:jc w:val="center"/>
        <w:rPr>
          <w:rFonts w:ascii="Times New Roman" w:eastAsia="Times New Roman" w:hAnsi="Times New Roman" w:cs="Times New Roman"/>
          <w:b/>
          <w:sz w:val="24"/>
          <w:szCs w:val="24"/>
        </w:rPr>
      </w:pPr>
    </w:p>
    <w:p w14:paraId="2E3B32EF" w14:textId="5361C381"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.2 Architecture B: Multi-Label Classification</w:t>
      </w:r>
    </w:p>
    <w:p w14:paraId="0140F448" w14:textId="7F39A4B0"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B, illustrated in the lower section of the figure, is tailored for multi-label classification tasks, where an ECG sample may exhibit multiple cardiac conditions simultaneously. The architecture is deeper and incorporates more regularization, designed to manage the increased complexity associated with multi-label scenarios.</w:t>
      </w:r>
    </w:p>
    <w:p w14:paraId="33E831EE"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B processes 1D ECG signals with an input shape of (5000,1), capturing longer temporal sequences that are essential for multi-label tasks requiring comprehensive signal information.</w:t>
      </w:r>
    </w:p>
    <w:p w14:paraId="1F35FF42" w14:textId="77777777" w:rsidR="0021770D" w:rsidRDefault="0021770D" w:rsidP="00805118">
      <w:pPr>
        <w:spacing w:line="480" w:lineRule="auto"/>
        <w:rPr>
          <w:rFonts w:ascii="Times New Roman" w:eastAsia="Times New Roman" w:hAnsi="Times New Roman" w:cs="Times New Roman"/>
          <w:i/>
          <w:sz w:val="24"/>
          <w:szCs w:val="24"/>
        </w:rPr>
      </w:pPr>
    </w:p>
    <w:p w14:paraId="707E769B" w14:textId="2D4D801C"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.2.1 Initial Convolutional Block:</w:t>
      </w:r>
    </w:p>
    <w:p w14:paraId="3E99101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begins with an extensive initial block comprising three convolutional layers with 32, 64, and 128 filters, each followed by batch normalization and dropout for regularization, as depicted in the diagram.</w:t>
      </w:r>
    </w:p>
    <w:p w14:paraId="110C39D3"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block uses smaller kernel sizes to precisely capture subtle signal fluctuations, an essential feature for distinguishing multiple overlapping conditions.</w:t>
      </w:r>
    </w:p>
    <w:p w14:paraId="1D130ED9" w14:textId="77777777" w:rsidR="0021770D" w:rsidRDefault="0021770D" w:rsidP="0021770D">
      <w:pPr>
        <w:spacing w:line="480" w:lineRule="auto"/>
        <w:rPr>
          <w:rFonts w:ascii="Times New Roman" w:eastAsia="Times New Roman" w:hAnsi="Times New Roman" w:cs="Times New Roman"/>
          <w:sz w:val="24"/>
          <w:szCs w:val="24"/>
        </w:rPr>
      </w:pPr>
    </w:p>
    <w:p w14:paraId="0AFC1D87" w14:textId="4C31553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.2.2 Deep Convolutional Layers:</w:t>
      </w:r>
    </w:p>
    <w:p w14:paraId="05056C2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block, the model includes deeper convolutional layers with significantly higher filter counts (256, 512, 1024, and 2048 filters) to capture complex, high-level features.</w:t>
      </w:r>
    </w:p>
    <w:p w14:paraId="3C120EA5"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layer is followed by batch normalization, max-pooling, and dropout layers, which stabilize learning and reduce overfitting. These layers enable the model to build a hierarchical understanding of the ECG signals, essential for recognizing multiple co-occurring cardiac conditions in a single recording.</w:t>
      </w:r>
    </w:p>
    <w:p w14:paraId="0BDF8D6F" w14:textId="77777777" w:rsidR="0021770D" w:rsidRDefault="0021770D" w:rsidP="00F67F32">
      <w:pPr>
        <w:spacing w:line="480" w:lineRule="auto"/>
        <w:rPr>
          <w:rFonts w:ascii="Times New Roman" w:eastAsia="Times New Roman" w:hAnsi="Times New Roman" w:cs="Times New Roman"/>
          <w:i/>
          <w:sz w:val="24"/>
          <w:szCs w:val="24"/>
        </w:rPr>
      </w:pPr>
    </w:p>
    <w:p w14:paraId="5FBCC3E5" w14:textId="0A6EA6B5"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.2.3 Global Average Pooling Layer:</w:t>
      </w:r>
    </w:p>
    <w:p w14:paraId="67B40600"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final convolutional layer, Architecture B incorporates a global average pooling layer to condense the learned features into a compact representation, making the data suitable for multi-label output. This layer averages each feature map channel, reducing the risk of overfitting associated with fully connected layers and preparing the model for simultaneous label prediction.</w:t>
      </w:r>
    </w:p>
    <w:p w14:paraId="005717BA" w14:textId="77777777" w:rsidR="0021770D" w:rsidRDefault="0021770D" w:rsidP="0021770D">
      <w:pPr>
        <w:spacing w:line="480" w:lineRule="auto"/>
        <w:rPr>
          <w:rFonts w:ascii="Times New Roman" w:eastAsia="Times New Roman" w:hAnsi="Times New Roman" w:cs="Times New Roman"/>
          <w:sz w:val="24"/>
          <w:szCs w:val="24"/>
        </w:rPr>
      </w:pPr>
    </w:p>
    <w:p w14:paraId="39AC2081" w14:textId="0C08C4A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.2.4 Output Layer with Sigmoid Activation:</w:t>
      </w:r>
    </w:p>
    <w:p w14:paraId="1B67D42D"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employs sigmoid activation, allowing each output neuron to act independently. This configuration enables multi-label predictions, where the model can assign multiple labels to a single ECG sample, making it ideal for detecting multiple cardiac abnormalities within the same recording.</w:t>
      </w:r>
    </w:p>
    <w:p w14:paraId="7943779E" w14:textId="77777777" w:rsidR="0021770D" w:rsidRDefault="0021770D" w:rsidP="0021770D">
      <w:pPr>
        <w:spacing w:line="480" w:lineRule="auto"/>
        <w:rPr>
          <w:rFonts w:ascii="Times New Roman" w:eastAsia="Times New Roman" w:hAnsi="Times New Roman" w:cs="Times New Roman"/>
          <w:sz w:val="24"/>
          <w:szCs w:val="24"/>
        </w:rPr>
      </w:pPr>
    </w:p>
    <w:p w14:paraId="37CFC412" w14:textId="45309B73" w:rsidR="0021770D" w:rsidRPr="00F67F32"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00F67F3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.3 Summary of Architectural Design</w:t>
      </w:r>
    </w:p>
    <w:p w14:paraId="2178DA1F" w14:textId="74C866C9" w:rsidR="00F55F45"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architectures are optimized to meet the unique requirements of their respective classification tasks. Architecture A is designed for efficient, single-label classification, balancing interpretability with depth to distinguish between distinct cardiac conditions. In contrast, Architecture B uses a deeper and more regularized design, suitable for complex multi-label tasks where conditions may overlap within a single ECG signal. Together, these architectures provide a robust framework for evaluating augmentation techniques across varied classification scenarios, each structure optimized to maximize performance and generalization in ECG-based healthcare diagnostics.</w:t>
      </w:r>
    </w:p>
    <w:p w14:paraId="2FA2498D" w14:textId="1F5031D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Related Works</w:t>
      </w:r>
    </w:p>
    <w:p w14:paraId="7FEC6C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in healthcare time-series has been extensively studied:</w:t>
      </w:r>
    </w:p>
    <w:p w14:paraId="2C19D898" w14:textId="37CE8BF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GANs for Atrial Fibrillation Detection: GANs improve class representation for minority classes, enhancing model performance in ECG classification</w:t>
      </w:r>
      <w:r w:rsidR="007B1B7F">
        <w:rPr>
          <w:rStyle w:val="FootnoteReference"/>
          <w:rFonts w:ascii="Times New Roman" w:eastAsia="Times New Roman" w:hAnsi="Times New Roman" w:cs="Times New Roman"/>
          <w:sz w:val="24"/>
          <w:szCs w:val="24"/>
        </w:rPr>
        <w:footnoteReference w:id="25"/>
      </w:r>
    </w:p>
    <w:p w14:paraId="76970593" w14:textId="4B164E6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Augment by </w:t>
      </w:r>
      <w:r w:rsidR="007B1B7F">
        <w:rPr>
          <w:rStyle w:val="FootnoteReference"/>
          <w:rFonts w:ascii="Times New Roman" w:eastAsia="Times New Roman" w:hAnsi="Times New Roman" w:cs="Times New Roman"/>
          <w:sz w:val="24"/>
          <w:szCs w:val="24"/>
        </w:rPr>
        <w:footnoteReference w:id="26"/>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Combines scaling, flipping, and noise addition, enhancing robustness for ECG classification without complex data generation.</w:t>
      </w:r>
    </w:p>
    <w:p w14:paraId="1ABDC7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works highlight both traditional and advanced methods for improving classification performance, with GANs and mix-based augmentations providing promising results for realistic data synthesis and class balance.</w:t>
      </w:r>
    </w:p>
    <w:p w14:paraId="149833BE" w14:textId="77777777" w:rsidR="000621A4" w:rsidRDefault="000621A4">
      <w:pPr>
        <w:spacing w:line="480" w:lineRule="auto"/>
        <w:rPr>
          <w:rFonts w:ascii="Times New Roman" w:eastAsia="Times New Roman" w:hAnsi="Times New Roman" w:cs="Times New Roman"/>
          <w:sz w:val="24"/>
          <w:szCs w:val="24"/>
        </w:rPr>
      </w:pPr>
    </w:p>
    <w:p w14:paraId="40F797E8" w14:textId="6B4AD0D3" w:rsidR="000621A4" w:rsidRPr="00CB0195" w:rsidRDefault="000621A4"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bookmarkStart w:id="26" w:name="_Hlk181734059"/>
      <w:r w:rsidRPr="00CB0195">
        <w:rPr>
          <w:rFonts w:ascii="Times New Roman" w:eastAsia="Times New Roman" w:hAnsi="Times New Roman" w:cs="Times New Roman"/>
          <w:iCs/>
          <w:sz w:val="24"/>
          <w:szCs w:val="24"/>
        </w:rPr>
        <w:t>7 Overfitting and Underfitting Challenges</w:t>
      </w:r>
    </w:p>
    <w:bookmarkEnd w:id="26"/>
    <w:p w14:paraId="758B6DBA"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concerns in data augmentation is balancing between overfitting and underfitting:</w:t>
      </w:r>
    </w:p>
    <w:p w14:paraId="00FD7F98"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Overfitting: Some augmentation methods can cause the model to overfit to augmented data patterns, especially when these patterns do not align with the real-world characteristics of ECG signals. For example, our study found that jittering, which introduces random noise to the data, often led to overfitting. The noise introduced by jittering may cause the model to focus on </w:t>
      </w:r>
      <w:commentRangeStart w:id="27"/>
      <w:commentRangeStart w:id="28"/>
      <w:r>
        <w:rPr>
          <w:rFonts w:ascii="Times New Roman" w:eastAsia="Times New Roman" w:hAnsi="Times New Roman" w:cs="Times New Roman"/>
          <w:sz w:val="24"/>
          <w:szCs w:val="24"/>
        </w:rPr>
        <w:t>irrelevant</w:t>
      </w:r>
      <w:commentRangeEnd w:id="27"/>
      <w:r>
        <w:rPr>
          <w:rStyle w:val="CommentReference"/>
        </w:rPr>
        <w:commentReference w:id="27"/>
      </w:r>
      <w:commentRangeEnd w:id="28"/>
      <w:r>
        <w:rPr>
          <w:rStyle w:val="CommentReference"/>
        </w:rPr>
        <w:commentReference w:id="28"/>
      </w:r>
      <w:r>
        <w:rPr>
          <w:rFonts w:ascii="Times New Roman" w:eastAsia="Times New Roman" w:hAnsi="Times New Roman" w:cs="Times New Roman"/>
          <w:sz w:val="24"/>
          <w:szCs w:val="24"/>
        </w:rPr>
        <w:t xml:space="preserve"> features rather than clinically meaningful features, reducing its ability to generalize to new data. This result underscores the need for cautious use of noise-based augmentations in clinical datasets​.</w:t>
      </w:r>
    </w:p>
    <w:p w14:paraId="1814A9FC" w14:textId="77777777" w:rsidR="000621A4" w:rsidRPr="00503289"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Conversely, underfitting can occur when augmentation methods are too simplistic or do not introduce enough variability, preventing the model from learning complex patterns in the data. Our study suggests that augmentations like flipping or permutation, while useful in increasing data variety, might not capture the depth of variability needed for ECG classification. These simpler augmentations could fail to expand the model’s feature space adequately, resulting in limited performance improvements​.</w:t>
      </w:r>
    </w:p>
    <w:p w14:paraId="7DA4C13A" w14:textId="77777777" w:rsidR="00F55F45" w:rsidRDefault="00F55F45">
      <w:pPr>
        <w:spacing w:line="480" w:lineRule="auto"/>
        <w:rPr>
          <w:rFonts w:ascii="Times New Roman" w:eastAsia="Times New Roman" w:hAnsi="Times New Roman" w:cs="Times New Roman"/>
          <w:sz w:val="24"/>
          <w:szCs w:val="24"/>
        </w:rPr>
      </w:pPr>
    </w:p>
    <w:p w14:paraId="6F56E4EF" w14:textId="411EF09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0621A4"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Summary</w:t>
      </w:r>
    </w:p>
    <w:p w14:paraId="7399985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provides an in-depth overview of datasets, experimental setup, and augmentation techniques in healthcare time-series analysis. Using datasets like MIT-BIH and PTB-XL, </w:t>
      </w:r>
      <w:r>
        <w:rPr>
          <w:rFonts w:ascii="Times New Roman" w:eastAsia="Times New Roman" w:hAnsi="Times New Roman" w:cs="Times New Roman"/>
          <w:sz w:val="24"/>
          <w:szCs w:val="24"/>
        </w:rPr>
        <w:lastRenderedPageBreak/>
        <w:t>alongside specialized architectures (Architecture A for multi-class and Architecture B for multi-label classification), we evaluated a range of augmentation methods. From traditional transformations like jittering to advanced techniques like mix-based augmentations, these methods prove effective in enhancing model robustness, accuracy, and generalization, addressing key challenges in healthcare time-series data. The related works underline the importance of tailored augmentation approaches to meet the complex demands of clinical applications.</w:t>
      </w:r>
    </w:p>
    <w:p w14:paraId="66770538" w14:textId="77777777" w:rsidR="00F55F45" w:rsidRDefault="00F55F45">
      <w:pPr>
        <w:spacing w:line="480" w:lineRule="auto"/>
        <w:rPr>
          <w:rFonts w:ascii="Times New Roman" w:eastAsia="Times New Roman" w:hAnsi="Times New Roman" w:cs="Times New Roman"/>
          <w:b/>
          <w:sz w:val="24"/>
          <w:szCs w:val="24"/>
        </w:rPr>
      </w:pPr>
    </w:p>
    <w:p w14:paraId="161C3930" w14:textId="77777777" w:rsidR="00301A41" w:rsidRDefault="00301A41">
      <w:pPr>
        <w:spacing w:line="480" w:lineRule="auto"/>
        <w:rPr>
          <w:rFonts w:ascii="Times New Roman" w:eastAsia="Times New Roman" w:hAnsi="Times New Roman" w:cs="Times New Roman"/>
          <w:b/>
          <w:sz w:val="24"/>
          <w:szCs w:val="24"/>
        </w:rPr>
      </w:pPr>
      <w:bookmarkStart w:id="29" w:name="_gjdgxs" w:colFirst="0" w:colLast="0"/>
      <w:bookmarkEnd w:id="29"/>
    </w:p>
    <w:p w14:paraId="537B3C86" w14:textId="77777777" w:rsidR="00635658" w:rsidRDefault="00635658">
      <w:pPr>
        <w:spacing w:line="480" w:lineRule="auto"/>
        <w:rPr>
          <w:rFonts w:ascii="Times New Roman" w:eastAsia="Times New Roman" w:hAnsi="Times New Roman" w:cs="Times New Roman"/>
          <w:b/>
          <w:sz w:val="24"/>
          <w:szCs w:val="24"/>
        </w:rPr>
      </w:pPr>
    </w:p>
    <w:p w14:paraId="22F54373" w14:textId="77777777" w:rsidR="00635658" w:rsidRDefault="00635658">
      <w:pPr>
        <w:spacing w:line="480" w:lineRule="auto"/>
        <w:rPr>
          <w:rFonts w:ascii="Times New Roman" w:eastAsia="Times New Roman" w:hAnsi="Times New Roman" w:cs="Times New Roman"/>
          <w:b/>
          <w:sz w:val="24"/>
          <w:szCs w:val="24"/>
        </w:rPr>
      </w:pPr>
    </w:p>
    <w:p w14:paraId="6B4A7CD2" w14:textId="77777777" w:rsidR="00635658" w:rsidRDefault="00635658">
      <w:pPr>
        <w:spacing w:line="480" w:lineRule="auto"/>
        <w:rPr>
          <w:rFonts w:ascii="Times New Roman" w:eastAsia="Times New Roman" w:hAnsi="Times New Roman" w:cs="Times New Roman"/>
          <w:b/>
          <w:sz w:val="24"/>
          <w:szCs w:val="24"/>
        </w:rPr>
      </w:pPr>
    </w:p>
    <w:p w14:paraId="0E0F7D47" w14:textId="77777777" w:rsidR="00CB0195" w:rsidRDefault="00CB0195">
      <w:pPr>
        <w:spacing w:line="480" w:lineRule="auto"/>
        <w:rPr>
          <w:rFonts w:ascii="Times New Roman" w:eastAsia="Times New Roman" w:hAnsi="Times New Roman" w:cs="Times New Roman"/>
          <w:b/>
          <w:sz w:val="24"/>
          <w:szCs w:val="24"/>
        </w:rPr>
      </w:pPr>
    </w:p>
    <w:p w14:paraId="24305CC9" w14:textId="77777777" w:rsidR="00CB0195" w:rsidRDefault="00CB0195">
      <w:pPr>
        <w:spacing w:line="480" w:lineRule="auto"/>
        <w:rPr>
          <w:rFonts w:ascii="Times New Roman" w:eastAsia="Times New Roman" w:hAnsi="Times New Roman" w:cs="Times New Roman"/>
          <w:b/>
          <w:sz w:val="24"/>
          <w:szCs w:val="24"/>
        </w:rPr>
      </w:pPr>
    </w:p>
    <w:p w14:paraId="1A6A6C86" w14:textId="77777777" w:rsidR="00CB0195" w:rsidRDefault="00CB0195">
      <w:pPr>
        <w:spacing w:line="480" w:lineRule="auto"/>
        <w:rPr>
          <w:rFonts w:ascii="Times New Roman" w:eastAsia="Times New Roman" w:hAnsi="Times New Roman" w:cs="Times New Roman"/>
          <w:b/>
          <w:sz w:val="24"/>
          <w:szCs w:val="24"/>
        </w:rPr>
      </w:pPr>
    </w:p>
    <w:p w14:paraId="3A8E1AD2" w14:textId="77777777" w:rsidR="00CB0195" w:rsidRDefault="00CB0195">
      <w:pPr>
        <w:spacing w:line="480" w:lineRule="auto"/>
        <w:rPr>
          <w:rFonts w:ascii="Times New Roman" w:eastAsia="Times New Roman" w:hAnsi="Times New Roman" w:cs="Times New Roman"/>
          <w:b/>
          <w:sz w:val="24"/>
          <w:szCs w:val="24"/>
        </w:rPr>
      </w:pPr>
    </w:p>
    <w:p w14:paraId="54E89102" w14:textId="77777777" w:rsidR="00CB0195" w:rsidRDefault="00CB0195">
      <w:pPr>
        <w:spacing w:line="480" w:lineRule="auto"/>
        <w:rPr>
          <w:rFonts w:ascii="Times New Roman" w:eastAsia="Times New Roman" w:hAnsi="Times New Roman" w:cs="Times New Roman"/>
          <w:b/>
          <w:sz w:val="24"/>
          <w:szCs w:val="24"/>
        </w:rPr>
      </w:pPr>
    </w:p>
    <w:p w14:paraId="6F79303E" w14:textId="77777777" w:rsidR="00CB0195" w:rsidRDefault="00CB0195">
      <w:pPr>
        <w:spacing w:line="480" w:lineRule="auto"/>
        <w:rPr>
          <w:rFonts w:ascii="Times New Roman" w:eastAsia="Times New Roman" w:hAnsi="Times New Roman" w:cs="Times New Roman"/>
          <w:b/>
          <w:sz w:val="24"/>
          <w:szCs w:val="24"/>
        </w:rPr>
      </w:pPr>
    </w:p>
    <w:p w14:paraId="0C75EA1E" w14:textId="77777777" w:rsidR="00CB0195" w:rsidRDefault="00CB0195">
      <w:pPr>
        <w:spacing w:line="480" w:lineRule="auto"/>
        <w:rPr>
          <w:rFonts w:ascii="Times New Roman" w:eastAsia="Times New Roman" w:hAnsi="Times New Roman" w:cs="Times New Roman"/>
          <w:b/>
          <w:sz w:val="24"/>
          <w:szCs w:val="24"/>
        </w:rPr>
      </w:pPr>
    </w:p>
    <w:p w14:paraId="6C649E4B" w14:textId="77777777" w:rsidR="00CB0195" w:rsidRDefault="00CB0195">
      <w:pPr>
        <w:spacing w:line="480" w:lineRule="auto"/>
        <w:rPr>
          <w:rFonts w:ascii="Times New Roman" w:eastAsia="Times New Roman" w:hAnsi="Times New Roman" w:cs="Times New Roman"/>
          <w:b/>
          <w:sz w:val="24"/>
          <w:szCs w:val="24"/>
        </w:rPr>
      </w:pPr>
    </w:p>
    <w:p w14:paraId="4CEBDAA3" w14:textId="0F2F790F"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301A41">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p w14:paraId="1ADA425D" w14:textId="6B19840D" w:rsidR="00F55F45" w:rsidRDefault="00000000" w:rsidP="00CB0195">
      <w:pPr>
        <w:spacing w:line="480" w:lineRule="auto"/>
        <w:jc w:val="center"/>
        <w:rPr>
          <w:rFonts w:ascii="Times New Roman" w:eastAsia="Times New Roman" w:hAnsi="Times New Roman" w:cs="Times New Roman"/>
          <w:b/>
          <w:sz w:val="24"/>
          <w:szCs w:val="24"/>
        </w:rPr>
      </w:pPr>
      <w:del w:id="30" w:author="Sagnik Dakshit" w:date="2024-11-09T14:54:00Z" w16du:dateUtc="2024-11-09T20:54:00Z">
        <w:r w:rsidDel="00DD0B5E">
          <w:rPr>
            <w:rFonts w:ascii="Times New Roman" w:eastAsia="Times New Roman" w:hAnsi="Times New Roman" w:cs="Times New Roman"/>
            <w:b/>
            <w:sz w:val="24"/>
            <w:szCs w:val="24"/>
          </w:rPr>
          <w:delText xml:space="preserve">Challenge </w:delText>
        </w:r>
      </w:del>
      <w:ins w:id="31" w:author="Sagnik Dakshit" w:date="2024-11-09T14:54:00Z" w16du:dateUtc="2024-11-09T20:54:00Z">
        <w:r w:rsidR="00DD0B5E">
          <w:rPr>
            <w:rFonts w:ascii="Times New Roman" w:eastAsia="Times New Roman" w:hAnsi="Times New Roman" w:cs="Times New Roman"/>
            <w:b/>
            <w:sz w:val="24"/>
            <w:szCs w:val="24"/>
          </w:rPr>
          <w:t xml:space="preserve">How </w:t>
        </w:r>
      </w:ins>
      <w:del w:id="32" w:author="Sagnik Dakshit" w:date="2024-11-09T14:54:00Z" w16du:dateUtc="2024-11-09T20:54:00Z">
        <w:r w:rsidDel="00DD0B5E">
          <w:rPr>
            <w:rFonts w:ascii="Times New Roman" w:eastAsia="Times New Roman" w:hAnsi="Times New Roman" w:cs="Times New Roman"/>
            <w:b/>
            <w:sz w:val="24"/>
            <w:szCs w:val="24"/>
          </w:rPr>
          <w:delText>of</w:delText>
        </w:r>
      </w:del>
      <w:r>
        <w:rPr>
          <w:rFonts w:ascii="Times New Roman" w:eastAsia="Times New Roman" w:hAnsi="Times New Roman" w:cs="Times New Roman"/>
          <w:b/>
          <w:sz w:val="24"/>
          <w:szCs w:val="24"/>
        </w:rPr>
        <w:t xml:space="preserve"> Augmentation </w:t>
      </w:r>
      <w:ins w:id="33" w:author="Sagnik Dakshit" w:date="2024-11-09T14:54:00Z" w16du:dateUtc="2024-11-09T20:54:00Z">
        <w:r w:rsidR="00DD0B5E">
          <w:rPr>
            <w:rFonts w:ascii="Times New Roman" w:eastAsia="Times New Roman" w:hAnsi="Times New Roman" w:cs="Times New Roman"/>
            <w:b/>
            <w:sz w:val="24"/>
            <w:szCs w:val="24"/>
          </w:rPr>
          <w:t>affects Feature Space</w:t>
        </w:r>
      </w:ins>
    </w:p>
    <w:p w14:paraId="188AC521" w14:textId="77777777" w:rsidR="00CB0195" w:rsidRPr="002D4B49" w:rsidRDefault="00CB0195" w:rsidP="00CB0195">
      <w:pPr>
        <w:spacing w:line="480" w:lineRule="auto"/>
        <w:rPr>
          <w:rFonts w:ascii="Times New Roman" w:eastAsia="Times New Roman" w:hAnsi="Times New Roman" w:cs="Times New Roman"/>
          <w:b/>
          <w:sz w:val="24"/>
          <w:szCs w:val="24"/>
        </w:rPr>
      </w:pPr>
    </w:p>
    <w:p w14:paraId="5F66D57E" w14:textId="28889C43"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3.1 </w:t>
      </w:r>
      <w:del w:id="34" w:author="Sagnik Dakshit" w:date="2024-11-09T14:54:00Z" w16du:dateUtc="2024-11-09T20:54:00Z">
        <w:r w:rsidRPr="00CB0195" w:rsidDel="00DD0B5E">
          <w:rPr>
            <w:rFonts w:ascii="Times New Roman" w:eastAsia="Times New Roman" w:hAnsi="Times New Roman" w:cs="Times New Roman"/>
            <w:iCs/>
            <w:sz w:val="24"/>
            <w:szCs w:val="24"/>
          </w:rPr>
          <w:delText xml:space="preserve">Introduction to </w:delText>
        </w:r>
      </w:del>
      <w:r w:rsidRPr="00CB0195">
        <w:rPr>
          <w:rFonts w:ascii="Times New Roman" w:eastAsia="Times New Roman" w:hAnsi="Times New Roman" w:cs="Times New Roman"/>
          <w:iCs/>
          <w:sz w:val="24"/>
          <w:szCs w:val="24"/>
        </w:rPr>
        <w:t xml:space="preserve">Challenges </w:t>
      </w:r>
      <w:del w:id="35" w:author="Sagnik Dakshit" w:date="2024-11-09T14:55:00Z" w16du:dateUtc="2024-11-09T20:55:00Z">
        <w:r w:rsidRPr="00CB0195" w:rsidDel="00DD0B5E">
          <w:rPr>
            <w:rFonts w:ascii="Times New Roman" w:eastAsia="Times New Roman" w:hAnsi="Times New Roman" w:cs="Times New Roman"/>
            <w:iCs/>
            <w:sz w:val="24"/>
            <w:szCs w:val="24"/>
          </w:rPr>
          <w:delText xml:space="preserve">in </w:delText>
        </w:r>
      </w:del>
      <w:ins w:id="36" w:author="Sagnik Dakshit" w:date="2024-11-09T14:55:00Z" w16du:dateUtc="2024-11-09T20:55:00Z">
        <w:r w:rsidR="00DD0B5E" w:rsidRPr="00CB0195">
          <w:rPr>
            <w:rFonts w:ascii="Times New Roman" w:eastAsia="Times New Roman" w:hAnsi="Times New Roman" w:cs="Times New Roman"/>
            <w:iCs/>
            <w:sz w:val="24"/>
            <w:szCs w:val="24"/>
          </w:rPr>
          <w:t xml:space="preserve">due to </w:t>
        </w:r>
      </w:ins>
      <w:r w:rsidRPr="00CB0195">
        <w:rPr>
          <w:rFonts w:ascii="Times New Roman" w:eastAsia="Times New Roman" w:hAnsi="Times New Roman" w:cs="Times New Roman"/>
          <w:iCs/>
          <w:sz w:val="24"/>
          <w:szCs w:val="24"/>
        </w:rPr>
        <w:t>Data Augmentation</w:t>
      </w:r>
    </w:p>
    <w:p w14:paraId="0719205D" w14:textId="251B56C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a powerful tool for increasing data variability, particularly valuable in healthcare, where datasets are often limited in size and diversity. However, in fields like ECG analysis, the application of augmentation presents specific challenges. While techniques like jittering, scaling, and time warping can introduce useful variations, they also risk altering clinically relevant features, which can reduce a model’s interpretability and reliability. In medical contexts, it is essential that augmentations do not introduce artifacts that could lead to misdiagnoses or mask important clinical patterns. Thus, our study aims to rigorously evaluate augmentation methods to determine which approaches improve model performance without compromising clinical accuracy</w:t>
      </w:r>
      <w:r w:rsidR="007B1B7F">
        <w:rPr>
          <w:rStyle w:val="FootnoteReference"/>
          <w:rFonts w:ascii="Times New Roman" w:eastAsia="Times New Roman" w:hAnsi="Times New Roman" w:cs="Times New Roman"/>
          <w:sz w:val="24"/>
          <w:szCs w:val="24"/>
        </w:rPr>
        <w:footnoteReference w:id="27"/>
      </w:r>
      <w:r w:rsidR="00615092">
        <w:rPr>
          <w:rFonts w:ascii="Times New Roman" w:eastAsia="Times New Roman" w:hAnsi="Times New Roman" w:cs="Times New Roman"/>
          <w:sz w:val="24"/>
          <w:szCs w:val="24"/>
        </w:rPr>
        <w:t>.</w:t>
      </w:r>
    </w:p>
    <w:p w14:paraId="69FB3E3D" w14:textId="77777777" w:rsidR="00F55F45" w:rsidRDefault="00F55F45">
      <w:pPr>
        <w:spacing w:line="480" w:lineRule="auto"/>
        <w:rPr>
          <w:rFonts w:ascii="Times New Roman" w:eastAsia="Times New Roman" w:hAnsi="Times New Roman" w:cs="Times New Roman"/>
          <w:sz w:val="24"/>
          <w:szCs w:val="24"/>
        </w:rPr>
      </w:pPr>
    </w:p>
    <w:p w14:paraId="668F9BAD" w14:textId="7C82477A"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3.2 </w:t>
      </w:r>
      <w:bookmarkStart w:id="37" w:name="_Hlk181733949"/>
      <w:r w:rsidRPr="00CB0195">
        <w:rPr>
          <w:rFonts w:ascii="Times New Roman" w:eastAsia="Times New Roman" w:hAnsi="Times New Roman" w:cs="Times New Roman"/>
          <w:iCs/>
          <w:sz w:val="24"/>
          <w:szCs w:val="24"/>
        </w:rPr>
        <w:t>Evaluating Augmentation Effects on Model Performance</w:t>
      </w:r>
    </w:p>
    <w:bookmarkEnd w:id="37"/>
    <w:p w14:paraId="2E541CCE" w14:textId="7A5F59C1" w:rsidR="00F55F45"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our</w:t>
      </w:r>
      <w:proofErr w:type="gramEnd"/>
      <w:r>
        <w:rPr>
          <w:rFonts w:ascii="Times New Roman" w:eastAsia="Times New Roman" w:hAnsi="Times New Roman" w:cs="Times New Roman"/>
          <w:sz w:val="24"/>
          <w:szCs w:val="24"/>
        </w:rPr>
        <w:t xml:space="preserve"> study assesses the effectiveness of various augmentation techniques on ECG data using multiclass and multilabel classification tasks. Performance metrics such as accuracy, precision, recall, and AUC were used to provide a comprehensive view of how each augmentation method impacts model learning and generalization. By applying these metrics, the study could observe </w:t>
      </w:r>
      <w:r>
        <w:rPr>
          <w:rFonts w:ascii="Times New Roman" w:eastAsia="Times New Roman" w:hAnsi="Times New Roman" w:cs="Times New Roman"/>
          <w:sz w:val="24"/>
          <w:szCs w:val="24"/>
        </w:rPr>
        <w:lastRenderedPageBreak/>
        <w:t xml:space="preserve">not only the gains in predictive performance but also how well the </w:t>
      </w:r>
      <w:proofErr w:type="gramStart"/>
      <w:r>
        <w:rPr>
          <w:rFonts w:ascii="Times New Roman" w:eastAsia="Times New Roman" w:hAnsi="Times New Roman" w:cs="Times New Roman"/>
          <w:sz w:val="24"/>
          <w:szCs w:val="24"/>
        </w:rPr>
        <w:t>models</w:t>
      </w:r>
      <w:proofErr w:type="gramEnd"/>
      <w:r>
        <w:rPr>
          <w:rFonts w:ascii="Times New Roman" w:eastAsia="Times New Roman" w:hAnsi="Times New Roman" w:cs="Times New Roman"/>
          <w:sz w:val="24"/>
          <w:szCs w:val="24"/>
        </w:rPr>
        <w:t xml:space="preserve"> handled variations introduced through augmentation. The results highlight that while some augmentations, like scaling and magnitude warping, contribute positively to the model’s performance, others, such as jittering, may distort critical signal features, adversely affecting the classification accuracy.</w:t>
      </w:r>
    </w:p>
    <w:p w14:paraId="6BE1E652" w14:textId="77777777" w:rsidR="00F55F45" w:rsidRDefault="00F55F45">
      <w:pPr>
        <w:spacing w:line="480" w:lineRule="auto"/>
        <w:rPr>
          <w:rFonts w:ascii="Times New Roman" w:eastAsia="Times New Roman" w:hAnsi="Times New Roman" w:cs="Times New Roman"/>
          <w:sz w:val="24"/>
          <w:szCs w:val="24"/>
        </w:rPr>
      </w:pPr>
    </w:p>
    <w:p w14:paraId="6B2E4CED" w14:textId="2A721D66"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635658" w:rsidRPr="00CB0195">
        <w:rPr>
          <w:rFonts w:ascii="Times New Roman" w:eastAsia="Times New Roman" w:hAnsi="Times New Roman" w:cs="Times New Roman"/>
          <w:iCs/>
          <w:sz w:val="24"/>
          <w:szCs w:val="24"/>
        </w:rPr>
        <w:t>3</w:t>
      </w:r>
      <w:r w:rsidRPr="00CB0195">
        <w:rPr>
          <w:rFonts w:ascii="Times New Roman" w:eastAsia="Times New Roman" w:hAnsi="Times New Roman" w:cs="Times New Roman"/>
          <w:iCs/>
          <w:sz w:val="24"/>
          <w:szCs w:val="24"/>
        </w:rPr>
        <w:t xml:space="preserve"> </w:t>
      </w:r>
      <w:r w:rsidR="00635658" w:rsidRPr="00CB0195">
        <w:rPr>
          <w:rFonts w:ascii="Times New Roman" w:eastAsia="Times New Roman" w:hAnsi="Times New Roman" w:cs="Times New Roman"/>
          <w:iCs/>
          <w:sz w:val="24"/>
          <w:szCs w:val="24"/>
        </w:rPr>
        <w:t xml:space="preserve">Impact </w:t>
      </w:r>
      <w:proofErr w:type="gramStart"/>
      <w:r w:rsidR="00635658" w:rsidRPr="00CB0195">
        <w:rPr>
          <w:rFonts w:ascii="Times New Roman" w:eastAsia="Times New Roman" w:hAnsi="Times New Roman" w:cs="Times New Roman"/>
          <w:iCs/>
          <w:sz w:val="24"/>
          <w:szCs w:val="24"/>
        </w:rPr>
        <w:t>of  Label</w:t>
      </w:r>
      <w:proofErr w:type="gramEnd"/>
      <w:r w:rsidR="00635658" w:rsidRPr="00CB0195">
        <w:rPr>
          <w:rFonts w:ascii="Times New Roman" w:eastAsia="Times New Roman" w:hAnsi="Times New Roman" w:cs="Times New Roman"/>
          <w:iCs/>
          <w:sz w:val="24"/>
          <w:szCs w:val="24"/>
        </w:rPr>
        <w:t>-Invariant Augmentation Techniques on Multiclass and Multilabel ECG Classification</w:t>
      </w:r>
    </w:p>
    <w:p w14:paraId="6A4A075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conducted in-depth analysis across two well-known ECG datasets—MIT-BIH Arrhythmia (Dataset A) and PTB-XL (Dataset B)—to evaluate each augmentation method’s effect on multiclass and multilabel classification:</w:t>
      </w:r>
    </w:p>
    <w:p w14:paraId="3508C6DC" w14:textId="77777777" w:rsidR="00F55F45" w:rsidRDefault="00F55F45">
      <w:pPr>
        <w:spacing w:line="480" w:lineRule="auto"/>
        <w:rPr>
          <w:rFonts w:ascii="Times New Roman" w:eastAsia="Times New Roman" w:hAnsi="Times New Roman" w:cs="Times New Roman"/>
          <w:sz w:val="24"/>
          <w:szCs w:val="24"/>
        </w:rPr>
      </w:pPr>
    </w:p>
    <w:p w14:paraId="2CC1C47C" w14:textId="5CD377A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on MIT-BIH: For the MIT-BIH dataset, which focuses on detecting different types of arrhythmias, the study applied a CNN model to examine how each augmentation affected predictive performance. Among the techniques tested, scaling yielded the most significant improvements, with a 3.13% increase in accuracy and comparable gains in precision and recall. This indicates that scaling introduces realistic variations in signal amplitude that help the model adapt to patient-specific differences in heart signal strength. Meanwhile, magnitude warping showed a 2.61% boost in accuracy, highlighting its value in enhancing class separability without distorting critical signal morphology</w:t>
      </w:r>
      <w:r w:rsidR="007B1B7F">
        <w:rPr>
          <w:rStyle w:val="FootnoteReference"/>
          <w:rFonts w:ascii="Times New Roman" w:eastAsia="Times New Roman" w:hAnsi="Times New Roman" w:cs="Times New Roman"/>
          <w:sz w:val="24"/>
          <w:szCs w:val="24"/>
        </w:rPr>
        <w:footnoteReference w:id="28"/>
      </w:r>
    </w:p>
    <w:p w14:paraId="209B855E" w14:textId="77777777" w:rsidR="00F55F45" w:rsidRDefault="00F55F45">
      <w:pPr>
        <w:spacing w:line="480" w:lineRule="auto"/>
        <w:rPr>
          <w:rFonts w:ascii="Times New Roman" w:eastAsia="Times New Roman" w:hAnsi="Times New Roman" w:cs="Times New Roman"/>
          <w:sz w:val="24"/>
          <w:szCs w:val="24"/>
        </w:rPr>
      </w:pPr>
    </w:p>
    <w:p w14:paraId="0958231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Multilabel Classification on PTB-XL: For the PTB-XL dataset, which includes a wide range of ECG diagnoses, the multilabel classification task posed unique challenges. Window slicing and jittering, which altered the signal structure, led to performance declines, with window slicing resulting in a 3% drop in accuracy. This suggests that slicing could disrupt essential temporal dependencies within ECG signals, negatively impacting multilabel classification where several conditions are identified simultaneously. Conversely, time warping and window warping produced modest performance gains, as these techniques helped the model adapt to slight variations in the duration and structure of ECG waveforms​.</w:t>
      </w:r>
    </w:p>
    <w:p w14:paraId="15470F30" w14:textId="77777777" w:rsidR="00F55F45" w:rsidRDefault="00F55F45">
      <w:pPr>
        <w:spacing w:line="480" w:lineRule="auto"/>
        <w:rPr>
          <w:rFonts w:ascii="Times New Roman" w:eastAsia="Times New Roman" w:hAnsi="Times New Roman" w:cs="Times New Roman"/>
          <w:sz w:val="24"/>
          <w:szCs w:val="24"/>
        </w:rPr>
      </w:pPr>
    </w:p>
    <w:p w14:paraId="621E5224" w14:textId="37B0F2C0"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36800" w:rsidRPr="00CB0195">
        <w:rPr>
          <w:rFonts w:ascii="Times New Roman" w:eastAsia="Times New Roman" w:hAnsi="Times New Roman" w:cs="Times New Roman"/>
          <w:iCs/>
          <w:sz w:val="24"/>
          <w:szCs w:val="24"/>
        </w:rPr>
        <w:t>4</w:t>
      </w:r>
      <w:r w:rsidRPr="00CB0195">
        <w:rPr>
          <w:rFonts w:ascii="Times New Roman" w:eastAsia="Times New Roman" w:hAnsi="Times New Roman" w:cs="Times New Roman"/>
          <w:iCs/>
          <w:sz w:val="24"/>
          <w:szCs w:val="24"/>
        </w:rPr>
        <w:t xml:space="preserve"> </w:t>
      </w:r>
      <w:bookmarkStart w:id="38" w:name="_Hlk181734144"/>
      <w:r w:rsidRPr="00CB0195">
        <w:rPr>
          <w:rFonts w:ascii="Times New Roman" w:eastAsia="Times New Roman" w:hAnsi="Times New Roman" w:cs="Times New Roman"/>
          <w:iCs/>
          <w:sz w:val="24"/>
          <w:szCs w:val="24"/>
        </w:rPr>
        <w:t>Impact of Augmentation on Class Imbalance</w:t>
      </w:r>
      <w:bookmarkEnd w:id="38"/>
    </w:p>
    <w:p w14:paraId="404227A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is a common issue in ECG datasets, where certain conditions (e.g., rare arrhythmias) are underrepresented. The study we conducted explored how augmentations could address this imbalance by generating synthetic data for minority classes.</w:t>
      </w:r>
    </w:p>
    <w:p w14:paraId="44F77C05" w14:textId="77777777" w:rsidR="00F55F45" w:rsidRDefault="00F55F45">
      <w:pPr>
        <w:spacing w:line="480" w:lineRule="auto"/>
        <w:rPr>
          <w:rFonts w:ascii="Times New Roman" w:eastAsia="Times New Roman" w:hAnsi="Times New Roman" w:cs="Times New Roman"/>
          <w:sz w:val="24"/>
          <w:szCs w:val="24"/>
        </w:rPr>
      </w:pPr>
    </w:p>
    <w:p w14:paraId="655DA38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and Magnitude Warping: These methods proved particularly useful for balancing classes in multiclass classification. For example, scaling allowed the model to learn from amplified signals, which improved the identification of rarer arrhythmias without oversampling. This adjustment led to an improvement in precision and recall across imbalanced classes, indicating that these augmentations create a richer feature space for minority classes.</w:t>
      </w:r>
    </w:p>
    <w:p w14:paraId="54587353" w14:textId="77777777" w:rsidR="00F55F45" w:rsidRDefault="00F55F45">
      <w:pPr>
        <w:spacing w:line="480" w:lineRule="auto"/>
        <w:rPr>
          <w:rFonts w:ascii="Times New Roman" w:eastAsia="Times New Roman" w:hAnsi="Times New Roman" w:cs="Times New Roman"/>
          <w:sz w:val="24"/>
          <w:szCs w:val="24"/>
        </w:rPr>
      </w:pPr>
    </w:p>
    <w:p w14:paraId="604D10D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Limitations of Simple Augmentation: For multilabel classification, class imbalance posed additional challenges. Time warping showed some success in improving recall for rare conditions, with a modest 0.0204 increase. However, simpler augmentations like window slicing failed to address imbalance effectively, sometimes omitting critical patterns necessary for identifying coexisting conditions in multilabel settings​.</w:t>
      </w:r>
    </w:p>
    <w:p w14:paraId="33E029F0" w14:textId="77777777" w:rsidR="00503289" w:rsidRDefault="00503289">
      <w:pPr>
        <w:spacing w:line="480" w:lineRule="auto"/>
        <w:rPr>
          <w:rFonts w:ascii="Times New Roman" w:eastAsia="Times New Roman" w:hAnsi="Times New Roman" w:cs="Times New Roman"/>
          <w:i/>
          <w:sz w:val="24"/>
          <w:szCs w:val="24"/>
        </w:rPr>
      </w:pPr>
    </w:p>
    <w:p w14:paraId="1ED79686" w14:textId="1C367075"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354D0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w:t>
      </w:r>
      <w:bookmarkStart w:id="39" w:name="_Hlk181734183"/>
      <w:r w:rsidRPr="00CB0195">
        <w:rPr>
          <w:rFonts w:ascii="Times New Roman" w:eastAsia="Times New Roman" w:hAnsi="Times New Roman" w:cs="Times New Roman"/>
          <w:iCs/>
          <w:sz w:val="24"/>
          <w:szCs w:val="24"/>
        </w:rPr>
        <w:t>Clinical Relevance and Preservation of Signal Integrity</w:t>
      </w:r>
      <w:bookmarkEnd w:id="39"/>
    </w:p>
    <w:p w14:paraId="4FB660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the clinical relevance of ECG signals is paramount when applying augmentations. Our study emphasizes that augmentations must be carefully selected to avoid altering the signal in ways that could mislead the model.</w:t>
      </w:r>
    </w:p>
    <w:p w14:paraId="2293B154" w14:textId="77777777" w:rsidR="00F55F45" w:rsidRDefault="00F55F45">
      <w:pPr>
        <w:spacing w:line="480" w:lineRule="auto"/>
        <w:rPr>
          <w:rFonts w:ascii="Times New Roman" w:eastAsia="Times New Roman" w:hAnsi="Times New Roman" w:cs="Times New Roman"/>
          <w:sz w:val="24"/>
          <w:szCs w:val="24"/>
        </w:rPr>
      </w:pPr>
    </w:p>
    <w:p w14:paraId="1706B2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Methods: Scaling and magnitude warping maintained the integrity of ECG signals, enhancing the model’s learning capacity without compromising clinical features. These augmentations preserved the underlying signal morphology, ensuring that the model learned relevant patterns rather than artificial distortions.</w:t>
      </w:r>
    </w:p>
    <w:p w14:paraId="76F490BD" w14:textId="77777777" w:rsidR="00F55F45" w:rsidRDefault="00F55F45">
      <w:pPr>
        <w:spacing w:line="480" w:lineRule="auto"/>
        <w:rPr>
          <w:rFonts w:ascii="Times New Roman" w:eastAsia="Times New Roman" w:hAnsi="Times New Roman" w:cs="Times New Roman"/>
          <w:sz w:val="24"/>
          <w:szCs w:val="24"/>
        </w:rPr>
      </w:pPr>
    </w:p>
    <w:p w14:paraId="1F619A66" w14:textId="3D85178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Challenging Augmentations: Jittering, while beneficial in other fields, added random noise that negatively impacted classification accuracy in ECG data. The study observed that such augmentations could obscure diagnostically important features, such as P-wave and QRS complex shapes, which are essential for accurate arrhythmia classification. The results </w:t>
      </w:r>
      <w:r>
        <w:rPr>
          <w:rFonts w:ascii="Times New Roman" w:eastAsia="Times New Roman" w:hAnsi="Times New Roman" w:cs="Times New Roman"/>
          <w:sz w:val="24"/>
          <w:szCs w:val="24"/>
        </w:rPr>
        <w:lastRenderedPageBreak/>
        <w:t>underscore the need to prioritize augmentations that maintain signal integrity, particularly for sensitive medical data​</w:t>
      </w:r>
      <w:r w:rsidR="00AB68B2">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29"/>
      </w:r>
    </w:p>
    <w:p w14:paraId="7E6CF8B8" w14:textId="77777777" w:rsidR="00F55F45" w:rsidRDefault="00F55F45">
      <w:pPr>
        <w:spacing w:line="480" w:lineRule="auto"/>
        <w:rPr>
          <w:rFonts w:ascii="Times New Roman" w:eastAsia="Times New Roman" w:hAnsi="Times New Roman" w:cs="Times New Roman"/>
          <w:sz w:val="24"/>
          <w:szCs w:val="24"/>
        </w:rPr>
      </w:pPr>
    </w:p>
    <w:p w14:paraId="358E977E" w14:textId="2DC70028"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AB68B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w:t>
      </w:r>
      <w:bookmarkStart w:id="40" w:name="_Hlk181734224"/>
      <w:r w:rsidRPr="00CB0195">
        <w:rPr>
          <w:rFonts w:ascii="Times New Roman" w:eastAsia="Times New Roman" w:hAnsi="Times New Roman" w:cs="Times New Roman"/>
          <w:iCs/>
          <w:sz w:val="24"/>
          <w:szCs w:val="24"/>
        </w:rPr>
        <w:t>Limitations and Challenges in Real-World Applications</w:t>
      </w:r>
    </w:p>
    <w:bookmarkEnd w:id="40"/>
    <w:p w14:paraId="3A567EF0" w14:textId="159C503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w:t>
      </w:r>
      <w:r w:rsidR="001F486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he observed benefits, </w:t>
      </w:r>
      <w:r w:rsidR="00AB68B2">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study identifies practical limitations in applying these augmentation methods in real-world clinical environments:</w:t>
      </w:r>
    </w:p>
    <w:p w14:paraId="23507F93" w14:textId="77777777" w:rsidR="00F55F45" w:rsidRDefault="00F55F45">
      <w:pPr>
        <w:spacing w:line="480" w:lineRule="auto"/>
        <w:rPr>
          <w:rFonts w:ascii="Times New Roman" w:eastAsia="Times New Roman" w:hAnsi="Times New Roman" w:cs="Times New Roman"/>
          <w:sz w:val="24"/>
          <w:szCs w:val="24"/>
        </w:rPr>
      </w:pPr>
    </w:p>
    <w:p w14:paraId="623B01B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Issues: Some augmentations, particularly time-based methods like time warping and magnitude warping, require substantial computational resources. For large-scale implementations, these methods may introduce latency and require high-performance computing capabilities, which can be costly and complex to integrate into clinical workflows.</w:t>
      </w:r>
    </w:p>
    <w:p w14:paraId="0CBCD499" w14:textId="77777777" w:rsidR="00F55F45" w:rsidRDefault="00F55F45">
      <w:pPr>
        <w:spacing w:line="480" w:lineRule="auto"/>
        <w:rPr>
          <w:rFonts w:ascii="Times New Roman" w:eastAsia="Times New Roman" w:hAnsi="Times New Roman" w:cs="Times New Roman"/>
          <w:sz w:val="24"/>
          <w:szCs w:val="24"/>
        </w:rPr>
      </w:pPr>
    </w:p>
    <w:p w14:paraId="43349745" w14:textId="7E2B489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Challenges: The need for careful validation and regulatory compliance limits the use of certain augmentations in clinical models. Augmented models must undergo rigorous testing to ensure they maintain diagnostic accuracy, particularly in applications with real-time requirements. The study suggests that further research into adaptive augmentation methods could help overcome these challenges by automatically adjusting the augmentation process based on real-time data characteristics​</w:t>
      </w:r>
      <w:r w:rsidR="00577EDA">
        <w:rPr>
          <w:rFonts w:ascii="Times New Roman" w:eastAsia="Times New Roman" w:hAnsi="Times New Roman" w:cs="Times New Roman"/>
          <w:sz w:val="24"/>
          <w:szCs w:val="24"/>
        </w:rPr>
        <w:t>.</w:t>
      </w:r>
    </w:p>
    <w:p w14:paraId="539C19EB" w14:textId="77777777" w:rsidR="00F55F45" w:rsidRDefault="00F55F45">
      <w:pPr>
        <w:spacing w:line="480" w:lineRule="auto"/>
        <w:rPr>
          <w:rFonts w:ascii="Times New Roman" w:eastAsia="Times New Roman" w:hAnsi="Times New Roman" w:cs="Times New Roman"/>
          <w:sz w:val="24"/>
          <w:szCs w:val="24"/>
        </w:rPr>
      </w:pPr>
    </w:p>
    <w:p w14:paraId="269B1CC5" w14:textId="2DD0B13B"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3.</w:t>
      </w:r>
      <w:r w:rsidR="00944DF3" w:rsidRPr="00CB0195">
        <w:rPr>
          <w:rFonts w:ascii="Times New Roman" w:eastAsia="Times New Roman" w:hAnsi="Times New Roman" w:cs="Times New Roman"/>
          <w:iCs/>
          <w:sz w:val="24"/>
          <w:szCs w:val="24"/>
        </w:rPr>
        <w:t>7</w:t>
      </w:r>
      <w:r w:rsidRPr="00CB0195">
        <w:rPr>
          <w:rFonts w:ascii="Times New Roman" w:eastAsia="Times New Roman" w:hAnsi="Times New Roman" w:cs="Times New Roman"/>
          <w:iCs/>
          <w:sz w:val="24"/>
          <w:szCs w:val="24"/>
        </w:rPr>
        <w:t xml:space="preserve"> Sum</w:t>
      </w:r>
      <w:r w:rsidR="00944DF3" w:rsidRPr="00CB0195">
        <w:rPr>
          <w:rFonts w:ascii="Times New Roman" w:eastAsia="Times New Roman" w:hAnsi="Times New Roman" w:cs="Times New Roman"/>
          <w:iCs/>
          <w:sz w:val="24"/>
          <w:szCs w:val="24"/>
        </w:rPr>
        <w:t>m</w:t>
      </w:r>
      <w:r w:rsidRPr="00CB0195">
        <w:rPr>
          <w:rFonts w:ascii="Times New Roman" w:eastAsia="Times New Roman" w:hAnsi="Times New Roman" w:cs="Times New Roman"/>
          <w:iCs/>
          <w:sz w:val="24"/>
          <w:szCs w:val="24"/>
        </w:rPr>
        <w:t>ary</w:t>
      </w:r>
    </w:p>
    <w:p w14:paraId="27AB8796" w14:textId="60725180" w:rsidR="00F55F45" w:rsidRDefault="00B0106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provides a thorough examination of augmentation methods for ECG classification, highlighting both effective techniques and challenges in implementation. Key takeaways include:</w:t>
      </w:r>
    </w:p>
    <w:p w14:paraId="7A7D4D0C" w14:textId="77777777" w:rsidR="00F55F45" w:rsidRDefault="00F55F45">
      <w:pPr>
        <w:spacing w:line="480" w:lineRule="auto"/>
        <w:rPr>
          <w:rFonts w:ascii="Times New Roman" w:eastAsia="Times New Roman" w:hAnsi="Times New Roman" w:cs="Times New Roman"/>
          <w:sz w:val="24"/>
          <w:szCs w:val="24"/>
        </w:rPr>
      </w:pPr>
    </w:p>
    <w:p w14:paraId="3401B11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Techniques: Scaling and magnitude warping proved most beneficial, improving classification accuracy without compromising clinical features. These methods showed consistent improvements in multiclass classification tasks and helped manage class imbalance in minority classes.</w:t>
      </w:r>
    </w:p>
    <w:p w14:paraId="3FF43A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for Improvement: Methods like jittering and window slicing had mixed results, often reducing accuracy or omitting crucial temporal information. The study recommends cautious application of such augmentations in healthcare data.</w:t>
      </w:r>
    </w:p>
    <w:p w14:paraId="1772CE88" w14:textId="77777777" w:rsidR="00F55F45" w:rsidRDefault="00F55F45">
      <w:pPr>
        <w:spacing w:line="480" w:lineRule="auto"/>
        <w:rPr>
          <w:rFonts w:ascii="Times New Roman" w:eastAsia="Times New Roman" w:hAnsi="Times New Roman" w:cs="Times New Roman"/>
          <w:sz w:val="24"/>
          <w:szCs w:val="24"/>
        </w:rPr>
      </w:pPr>
    </w:p>
    <w:p w14:paraId="3B567DEE" w14:textId="72B0A5E4"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87289E"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w:t>
      </w:r>
      <w:bookmarkStart w:id="41" w:name="_Hlk181734278"/>
      <w:commentRangeStart w:id="42"/>
      <w:r w:rsidRPr="00CB0195">
        <w:rPr>
          <w:rFonts w:ascii="Times New Roman" w:eastAsia="Times New Roman" w:hAnsi="Times New Roman" w:cs="Times New Roman"/>
          <w:iCs/>
          <w:sz w:val="24"/>
          <w:szCs w:val="24"/>
        </w:rPr>
        <w:t>Results</w:t>
      </w:r>
      <w:bookmarkEnd w:id="41"/>
      <w:commentRangeEnd w:id="42"/>
      <w:r w:rsidR="00DD0B5E" w:rsidRPr="00CB0195">
        <w:rPr>
          <w:rStyle w:val="CommentReference"/>
          <w:iCs/>
        </w:rPr>
        <w:commentReference w:id="42"/>
      </w:r>
      <w:r w:rsidR="00462CA4" w:rsidRPr="00CB0195">
        <w:rPr>
          <w:rFonts w:ascii="Times New Roman" w:eastAsia="Times New Roman" w:hAnsi="Times New Roman" w:cs="Times New Roman"/>
          <w:iCs/>
          <w:sz w:val="24"/>
          <w:szCs w:val="24"/>
        </w:rPr>
        <w:t xml:space="preserve"> and Grad-CAM Analysis</w:t>
      </w:r>
    </w:p>
    <w:p w14:paraId="0029F09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various augmentation techniques was empirically evaluated on two datasets, Dataset A (MIT-BIH Arrhythmia) and Dataset B (PTB-XL), across tasks of multiclass and multilabel classification. The models trained with each augmentation method were compared against a baseline model trained without augmentation, using metrics such as accuracy, precision, recall, and AUC to assess performance changes.</w:t>
      </w:r>
    </w:p>
    <w:p w14:paraId="63FFEEF4" w14:textId="77777777" w:rsidR="00F55F45" w:rsidRDefault="00F55F45">
      <w:pPr>
        <w:spacing w:line="480" w:lineRule="auto"/>
        <w:rPr>
          <w:rFonts w:ascii="Times New Roman" w:eastAsia="Times New Roman" w:hAnsi="Times New Roman" w:cs="Times New Roman"/>
          <w:sz w:val="24"/>
          <w:szCs w:val="24"/>
        </w:rPr>
      </w:pPr>
    </w:p>
    <w:p w14:paraId="44173CFE" w14:textId="77777777" w:rsidR="00CB0195" w:rsidRDefault="00CB0195">
      <w:pPr>
        <w:spacing w:line="480" w:lineRule="auto"/>
        <w:jc w:val="center"/>
        <w:rPr>
          <w:rFonts w:ascii="Times New Roman" w:eastAsia="Times New Roman" w:hAnsi="Times New Roman" w:cs="Times New Roman"/>
          <w:b/>
          <w:sz w:val="24"/>
          <w:szCs w:val="24"/>
        </w:rPr>
      </w:pPr>
    </w:p>
    <w:p w14:paraId="6A32C699" w14:textId="77777777" w:rsidR="00CB0195" w:rsidRDefault="00CB0195">
      <w:pPr>
        <w:spacing w:line="480" w:lineRule="auto"/>
        <w:jc w:val="center"/>
        <w:rPr>
          <w:rFonts w:ascii="Times New Roman" w:eastAsia="Times New Roman" w:hAnsi="Times New Roman" w:cs="Times New Roman"/>
          <w:b/>
          <w:sz w:val="24"/>
          <w:szCs w:val="24"/>
        </w:rPr>
      </w:pPr>
    </w:p>
    <w:p w14:paraId="6C7EEA85" w14:textId="4A8BA481"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.1 Multiclass Classification Results (Dataset A)</w:t>
      </w:r>
    </w:p>
    <w:p w14:paraId="6E598B48" w14:textId="75911385"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Scaling: Scaling yielded the highest improvements across metrics, with a 3.13% increase in accuracy, </w:t>
      </w:r>
      <w:r w:rsidR="005F6F8A">
        <w:rPr>
          <w:rFonts w:ascii="Times New Roman" w:eastAsia="Times New Roman" w:hAnsi="Times New Roman" w:cs="Times New Roman"/>
          <w:sz w:val="24"/>
          <w:szCs w:val="24"/>
        </w:rPr>
        <w:t>2</w:t>
      </w:r>
      <w:r w:rsidRPr="00A96E06">
        <w:rPr>
          <w:rFonts w:ascii="Times New Roman" w:eastAsia="Times New Roman" w:hAnsi="Times New Roman" w:cs="Times New Roman"/>
          <w:sz w:val="24"/>
          <w:szCs w:val="24"/>
        </w:rPr>
        <w:t>% in precision, and 3% in recall compared to the baseline. These improvements highlight the potential of scaling to enhance the model's ability to recognize variations in signal amplitude across classes.</w:t>
      </w:r>
    </w:p>
    <w:p w14:paraId="7C413C78" w14:textId="77777777"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Magnitude Warping: This method resulted in a 2.61% increase in accuracy. Magnitude warping was particularly effective in handling class imbalance by expanding the feature space, which helped the model learn distinguishing features for underrepresented classes.</w:t>
      </w:r>
    </w:p>
    <w:p w14:paraId="6DB9B669" w14:textId="77777777" w:rsidR="00A96E06" w:rsidRPr="00A96E06" w:rsidRDefault="00A96E06" w:rsidP="00A96E06">
      <w:pPr>
        <w:spacing w:line="480" w:lineRule="auto"/>
        <w:rPr>
          <w:rFonts w:ascii="Times New Roman" w:eastAsia="Times New Roman" w:hAnsi="Times New Roman" w:cs="Times New Roman"/>
          <w:sz w:val="24"/>
          <w:szCs w:val="24"/>
        </w:rPr>
      </w:pPr>
    </w:p>
    <w:p w14:paraId="429AF15C" w14:textId="0FB1C3C1"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Time Warping and Window Warping: Both methods contributed to notable improvements, with Time Warping showing a 2.61% improvement in accuracy, while Window Warping increased </w:t>
      </w:r>
      <w:r w:rsidR="00A75CE4">
        <w:rPr>
          <w:rFonts w:ascii="Times New Roman" w:eastAsia="Times New Roman" w:hAnsi="Times New Roman" w:cs="Times New Roman"/>
          <w:sz w:val="24"/>
          <w:szCs w:val="24"/>
        </w:rPr>
        <w:t>recall</w:t>
      </w:r>
      <w:r w:rsidRPr="00A96E06">
        <w:rPr>
          <w:rFonts w:ascii="Times New Roman" w:eastAsia="Times New Roman" w:hAnsi="Times New Roman" w:cs="Times New Roman"/>
          <w:sz w:val="24"/>
          <w:szCs w:val="24"/>
        </w:rPr>
        <w:t xml:space="preserve"> by </w:t>
      </w:r>
      <w:r w:rsidR="00A75CE4">
        <w:rPr>
          <w:rFonts w:ascii="Times New Roman" w:eastAsia="Times New Roman" w:hAnsi="Times New Roman" w:cs="Times New Roman"/>
          <w:sz w:val="24"/>
          <w:szCs w:val="24"/>
        </w:rPr>
        <w:t>4</w:t>
      </w:r>
      <w:r w:rsidRPr="00A96E06">
        <w:rPr>
          <w:rFonts w:ascii="Times New Roman" w:eastAsia="Times New Roman" w:hAnsi="Times New Roman" w:cs="Times New Roman"/>
          <w:sz w:val="24"/>
          <w:szCs w:val="24"/>
        </w:rPr>
        <w:t>%. These methods allowed the model to adapt to temporal variability within the ECG signals, which proved beneficial in recognizing arrhythmia patterns.</w:t>
      </w:r>
    </w:p>
    <w:p w14:paraId="4635AF25" w14:textId="4D2A1D4E" w:rsid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However, jitter augmentation led to decreased performance, suggesting that adding random noise to ECG signals may distort the clinical characteristics essential for accurate classification. This indicates that certain augmentations, while increasing robustness, may negatively impact model accuracy if they overly distort important signal features.</w:t>
      </w:r>
    </w:p>
    <w:p w14:paraId="66FC4224" w14:textId="77777777" w:rsidR="00A96E06" w:rsidRDefault="00A96E06" w:rsidP="00A96E06">
      <w:pPr>
        <w:spacing w:line="480" w:lineRule="auto"/>
        <w:rPr>
          <w:rFonts w:ascii="Times New Roman" w:eastAsia="Times New Roman" w:hAnsi="Times New Roman" w:cs="Times New Roman"/>
          <w:sz w:val="24"/>
          <w:szCs w:val="24"/>
        </w:rPr>
      </w:pPr>
    </w:p>
    <w:p w14:paraId="6007D284" w14:textId="77777777" w:rsidR="00CB0195" w:rsidRDefault="00CB0195" w:rsidP="00CB0195">
      <w:pPr>
        <w:spacing w:line="480" w:lineRule="auto"/>
        <w:rPr>
          <w:rFonts w:ascii="Times New Roman" w:eastAsia="Times New Roman" w:hAnsi="Times New Roman" w:cs="Times New Roman"/>
          <w:b/>
          <w:sz w:val="24"/>
          <w:szCs w:val="24"/>
        </w:rPr>
      </w:pPr>
    </w:p>
    <w:p w14:paraId="29476ED7" w14:textId="77777777" w:rsidR="00CB0195" w:rsidRDefault="00CB0195" w:rsidP="00CB0195">
      <w:pPr>
        <w:spacing w:line="480" w:lineRule="auto"/>
        <w:rPr>
          <w:rFonts w:ascii="Times New Roman" w:eastAsia="Times New Roman" w:hAnsi="Times New Roman" w:cs="Times New Roman"/>
          <w:b/>
          <w:sz w:val="24"/>
          <w:szCs w:val="24"/>
        </w:rPr>
      </w:pPr>
    </w:p>
    <w:p w14:paraId="60B553DB" w14:textId="77777777" w:rsidR="00CB0195" w:rsidRDefault="00CB0195" w:rsidP="00CB0195">
      <w:pPr>
        <w:spacing w:line="480" w:lineRule="auto"/>
        <w:rPr>
          <w:rFonts w:ascii="Times New Roman" w:eastAsia="Times New Roman" w:hAnsi="Times New Roman" w:cs="Times New Roman"/>
          <w:b/>
          <w:sz w:val="24"/>
          <w:szCs w:val="24"/>
        </w:rPr>
      </w:pPr>
    </w:p>
    <w:p w14:paraId="3362B3ED" w14:textId="3473FCC8"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.2 Multilabel Classification Results (Dataset B)</w:t>
      </w:r>
    </w:p>
    <w:p w14:paraId="6C9D59B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multilabel classification of conditions such as conduction disturbance and myocardial infarction on the PTB-XL dataset, augmentation methods again proved beneficial, though results varied:</w:t>
      </w:r>
    </w:p>
    <w:p w14:paraId="6B86F042" w14:textId="77777777" w:rsidR="00F55F45" w:rsidRDefault="00F55F45">
      <w:pPr>
        <w:spacing w:line="480" w:lineRule="auto"/>
        <w:rPr>
          <w:rFonts w:ascii="Times New Roman" w:eastAsia="Times New Roman" w:hAnsi="Times New Roman" w:cs="Times New Roman"/>
          <w:sz w:val="24"/>
          <w:szCs w:val="24"/>
        </w:rPr>
      </w:pPr>
    </w:p>
    <w:p w14:paraId="32BBF1B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Slice: This augmentation method, which involved slicing the ECG signal into windows, showed the most significant drop in performance, with accuracy decreasing by approximately 3%. This result suggests that breaking down signals into smaller segments may omit crucial temporal information needed for accurate multilabel classification.</w:t>
      </w:r>
    </w:p>
    <w:p w14:paraId="6F34B5F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 and Time Warp: Both augmentations achieved modest improvements in recall values, with Time Warp recording the highest gain at 0.0204. This supports the utility of warping techniques in preserving essential signal characteristics while introducing variations that improve the model’s ability to generalize across different patient profiles.</w:t>
      </w:r>
    </w:p>
    <w:p w14:paraId="5434F5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 Window Warping produced stable AUC values and performed well across metrics, indicating its effectiveness in handling multilabel classification. This technique’s ability to stretch segments within signals appears to provide a beneficial diversity without losing critical temporal features.</w:t>
      </w:r>
    </w:p>
    <w:p w14:paraId="7BB1C51C" w14:textId="77777777" w:rsidR="00CB0195" w:rsidRDefault="00CB0195">
      <w:pPr>
        <w:spacing w:line="480" w:lineRule="auto"/>
        <w:rPr>
          <w:rFonts w:ascii="Times New Roman" w:eastAsia="Times New Roman" w:hAnsi="Times New Roman" w:cs="Times New Roman"/>
          <w:sz w:val="24"/>
          <w:szCs w:val="24"/>
        </w:rPr>
      </w:pPr>
    </w:p>
    <w:p w14:paraId="57941722" w14:textId="77777777" w:rsidR="00CB0195" w:rsidRDefault="00CB0195">
      <w:pPr>
        <w:spacing w:line="480" w:lineRule="auto"/>
        <w:rPr>
          <w:rFonts w:ascii="Times New Roman" w:eastAsia="Times New Roman" w:hAnsi="Times New Roman" w:cs="Times New Roman"/>
          <w:sz w:val="24"/>
          <w:szCs w:val="24"/>
        </w:rPr>
      </w:pPr>
    </w:p>
    <w:p w14:paraId="5D58905E" w14:textId="77777777" w:rsidR="00CB0195" w:rsidRDefault="00CB0195">
      <w:pPr>
        <w:spacing w:line="480" w:lineRule="auto"/>
        <w:rPr>
          <w:rFonts w:ascii="Times New Roman" w:eastAsia="Times New Roman" w:hAnsi="Times New Roman" w:cs="Times New Roman"/>
          <w:sz w:val="24"/>
          <w:szCs w:val="24"/>
        </w:rPr>
      </w:pPr>
    </w:p>
    <w:p w14:paraId="0EADDD45" w14:textId="674857A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1: Model Accuracy Across Augmentation Methods for Multiclass and Multilabel Classification</w:t>
      </w:r>
    </w:p>
    <w:p w14:paraId="3A97DC80" w14:textId="77777777" w:rsidR="00F55F45" w:rsidRDefault="00F55F45">
      <w:pPr>
        <w:spacing w:line="480" w:lineRule="auto"/>
        <w:rPr>
          <w:rFonts w:ascii="Times New Roman" w:eastAsia="Times New Roman" w:hAnsi="Times New Roman" w:cs="Times New Roman"/>
          <w:sz w:val="24"/>
          <w:szCs w:val="24"/>
        </w:rPr>
      </w:pPr>
    </w:p>
    <w:tbl>
      <w:tblPr>
        <w:tblW w:w="9647" w:type="dxa"/>
        <w:tblBorders>
          <w:top w:val="single" w:sz="4" w:space="0" w:color="auto"/>
          <w:bottom w:val="single" w:sz="4" w:space="0" w:color="auto"/>
        </w:tblBorders>
        <w:tblCellMar>
          <w:left w:w="28" w:type="dxa"/>
          <w:right w:w="28" w:type="dxa"/>
        </w:tblCellMar>
        <w:tblLook w:val="04A0" w:firstRow="1" w:lastRow="0" w:firstColumn="1" w:lastColumn="0" w:noHBand="0" w:noVBand="1"/>
      </w:tblPr>
      <w:tblGrid>
        <w:gridCol w:w="1440"/>
        <w:gridCol w:w="1409"/>
        <w:gridCol w:w="1125"/>
        <w:gridCol w:w="848"/>
        <w:gridCol w:w="848"/>
        <w:gridCol w:w="1156"/>
        <w:gridCol w:w="1125"/>
        <w:gridCol w:w="848"/>
        <w:gridCol w:w="848"/>
      </w:tblGrid>
      <w:tr w:rsidR="00534A05" w:rsidRPr="000273A9" w14:paraId="08C78441" w14:textId="77777777" w:rsidTr="00462CA4">
        <w:trPr>
          <w:trHeight w:val="228"/>
        </w:trPr>
        <w:tc>
          <w:tcPr>
            <w:tcW w:w="1440" w:type="dxa"/>
            <w:tcBorders>
              <w:top w:val="single" w:sz="4" w:space="0" w:color="auto"/>
              <w:bottom w:val="single" w:sz="4" w:space="0" w:color="auto"/>
            </w:tcBorders>
          </w:tcPr>
          <w:p w14:paraId="6342D055" w14:textId="77777777" w:rsidR="000273A9" w:rsidRPr="000273A9" w:rsidRDefault="000273A9" w:rsidP="000273A9">
            <w:pPr>
              <w:spacing w:line="480" w:lineRule="auto"/>
              <w:rPr>
                <w:rFonts w:ascii="Times New Roman" w:eastAsia="Times New Roman" w:hAnsi="Times New Roman" w:cs="Times New Roman"/>
                <w:sz w:val="24"/>
                <w:szCs w:val="24"/>
              </w:rPr>
            </w:pPr>
          </w:p>
        </w:tc>
        <w:tc>
          <w:tcPr>
            <w:tcW w:w="4230" w:type="dxa"/>
            <w:gridSpan w:val="4"/>
            <w:tcBorders>
              <w:top w:val="single" w:sz="4" w:space="0" w:color="auto"/>
              <w:bottom w:val="single" w:sz="4" w:space="0" w:color="auto"/>
              <w:right w:val="nil"/>
            </w:tcBorders>
          </w:tcPr>
          <w:p w14:paraId="153F485D" w14:textId="77777777" w:rsidR="000273A9" w:rsidRPr="000273A9" w:rsidRDefault="000273A9" w:rsidP="00534A05">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1</w:t>
            </w:r>
          </w:p>
        </w:tc>
        <w:tc>
          <w:tcPr>
            <w:tcW w:w="3977" w:type="dxa"/>
            <w:gridSpan w:val="4"/>
            <w:tcBorders>
              <w:top w:val="single" w:sz="4" w:space="0" w:color="auto"/>
              <w:left w:val="nil"/>
              <w:bottom w:val="single" w:sz="4" w:space="0" w:color="auto"/>
            </w:tcBorders>
          </w:tcPr>
          <w:p w14:paraId="37C7D873" w14:textId="77777777" w:rsidR="000273A9" w:rsidRPr="000273A9" w:rsidRDefault="000273A9" w:rsidP="00534A05">
            <w:pPr>
              <w:spacing w:line="480" w:lineRule="auto"/>
              <w:jc w:val="center"/>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2</w:t>
            </w:r>
          </w:p>
        </w:tc>
      </w:tr>
      <w:tr w:rsidR="00534A05" w:rsidRPr="000273A9" w14:paraId="776851D2" w14:textId="77777777" w:rsidTr="00462CA4">
        <w:trPr>
          <w:trHeight w:val="228"/>
        </w:trPr>
        <w:tc>
          <w:tcPr>
            <w:tcW w:w="1440" w:type="dxa"/>
            <w:tcBorders>
              <w:top w:val="single" w:sz="4" w:space="0" w:color="auto"/>
              <w:bottom w:val="single" w:sz="4" w:space="0" w:color="auto"/>
            </w:tcBorders>
          </w:tcPr>
          <w:p w14:paraId="6929683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Augmentation</w:t>
            </w:r>
          </w:p>
        </w:tc>
        <w:tc>
          <w:tcPr>
            <w:tcW w:w="1409" w:type="dxa"/>
            <w:tcBorders>
              <w:top w:val="single" w:sz="4" w:space="0" w:color="auto"/>
              <w:bottom w:val="single" w:sz="4" w:space="0" w:color="auto"/>
            </w:tcBorders>
          </w:tcPr>
          <w:p w14:paraId="7490AF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6DAD46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2B7055A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right w:val="nil"/>
            </w:tcBorders>
          </w:tcPr>
          <w:p w14:paraId="0F924CE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c>
          <w:tcPr>
            <w:tcW w:w="1156" w:type="dxa"/>
            <w:tcBorders>
              <w:top w:val="single" w:sz="4" w:space="0" w:color="auto"/>
              <w:left w:val="nil"/>
              <w:bottom w:val="single" w:sz="4" w:space="0" w:color="auto"/>
            </w:tcBorders>
          </w:tcPr>
          <w:p w14:paraId="7A9DB32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EEDD81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558717B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tcBorders>
          </w:tcPr>
          <w:p w14:paraId="3AA56D8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r>
      <w:tr w:rsidR="00534A05" w:rsidRPr="000273A9" w14:paraId="130D547E" w14:textId="77777777" w:rsidTr="00462CA4">
        <w:trPr>
          <w:trHeight w:val="213"/>
        </w:trPr>
        <w:tc>
          <w:tcPr>
            <w:tcW w:w="1440" w:type="dxa"/>
            <w:tcBorders>
              <w:top w:val="single" w:sz="4" w:space="0" w:color="auto"/>
            </w:tcBorders>
          </w:tcPr>
          <w:p w14:paraId="7817EDC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No-Augmentation</w:t>
            </w:r>
          </w:p>
        </w:tc>
        <w:tc>
          <w:tcPr>
            <w:tcW w:w="1409" w:type="dxa"/>
            <w:tcBorders>
              <w:top w:val="single" w:sz="4" w:space="0" w:color="auto"/>
            </w:tcBorders>
          </w:tcPr>
          <w:p w14:paraId="490AF63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90.10%</w:t>
            </w:r>
          </w:p>
        </w:tc>
        <w:tc>
          <w:tcPr>
            <w:tcW w:w="1125" w:type="dxa"/>
            <w:tcBorders>
              <w:top w:val="single" w:sz="4" w:space="0" w:color="auto"/>
            </w:tcBorders>
          </w:tcPr>
          <w:p w14:paraId="44956C7C" w14:textId="390B867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Borders>
              <w:top w:val="single" w:sz="4" w:space="0" w:color="auto"/>
            </w:tcBorders>
          </w:tcPr>
          <w:p w14:paraId="336FA139" w14:textId="4811C67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89</w:t>
            </w:r>
          </w:p>
        </w:tc>
        <w:tc>
          <w:tcPr>
            <w:tcW w:w="848" w:type="dxa"/>
            <w:tcBorders>
              <w:top w:val="single" w:sz="4" w:space="0" w:color="auto"/>
              <w:right w:val="nil"/>
            </w:tcBorders>
          </w:tcPr>
          <w:p w14:paraId="5C88C8D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0.9864</w:t>
            </w:r>
          </w:p>
        </w:tc>
        <w:tc>
          <w:tcPr>
            <w:tcW w:w="1156" w:type="dxa"/>
            <w:tcBorders>
              <w:top w:val="single" w:sz="4" w:space="0" w:color="auto"/>
              <w:left w:val="nil"/>
            </w:tcBorders>
          </w:tcPr>
          <w:p w14:paraId="068CF4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83.38%</w:t>
            </w:r>
          </w:p>
        </w:tc>
        <w:tc>
          <w:tcPr>
            <w:tcW w:w="1125" w:type="dxa"/>
            <w:tcBorders>
              <w:top w:val="single" w:sz="4" w:space="0" w:color="auto"/>
            </w:tcBorders>
          </w:tcPr>
          <w:p w14:paraId="68817FE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0.6676</w:t>
            </w:r>
          </w:p>
        </w:tc>
        <w:tc>
          <w:tcPr>
            <w:tcW w:w="848" w:type="dxa"/>
            <w:tcBorders>
              <w:top w:val="single" w:sz="4" w:space="0" w:color="auto"/>
            </w:tcBorders>
          </w:tcPr>
          <w:p w14:paraId="4B13A06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0.6891</w:t>
            </w:r>
          </w:p>
        </w:tc>
        <w:tc>
          <w:tcPr>
            <w:tcW w:w="848" w:type="dxa"/>
            <w:tcBorders>
              <w:top w:val="single" w:sz="4" w:space="0" w:color="auto"/>
            </w:tcBorders>
          </w:tcPr>
          <w:p w14:paraId="4AFE263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0.8527</w:t>
            </w:r>
          </w:p>
        </w:tc>
      </w:tr>
      <w:tr w:rsidR="00534A05" w:rsidRPr="000273A9" w14:paraId="7FE6E4CD" w14:textId="77777777" w:rsidTr="00462CA4">
        <w:trPr>
          <w:trHeight w:val="220"/>
        </w:trPr>
        <w:tc>
          <w:tcPr>
            <w:tcW w:w="1440" w:type="dxa"/>
          </w:tcPr>
          <w:p w14:paraId="016F1BF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Flip</w:t>
            </w:r>
          </w:p>
        </w:tc>
        <w:tc>
          <w:tcPr>
            <w:tcW w:w="1409" w:type="dxa"/>
          </w:tcPr>
          <w:p w14:paraId="1E8FF94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145A8431" w14:textId="0C2F414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7259F0">
              <w:rPr>
                <w:rFonts w:ascii="Times New Roman" w:eastAsia="Times New Roman" w:hAnsi="Times New Roman" w:cs="Times New Roman"/>
                <w:sz w:val="24"/>
                <w:szCs w:val="24"/>
              </w:rPr>
              <w:t>2</w:t>
            </w:r>
          </w:p>
        </w:tc>
        <w:tc>
          <w:tcPr>
            <w:tcW w:w="848" w:type="dxa"/>
          </w:tcPr>
          <w:p w14:paraId="6F8E0CA6" w14:textId="7927BD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Borders>
              <w:right w:val="nil"/>
            </w:tcBorders>
          </w:tcPr>
          <w:p w14:paraId="37883162"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0.9780</w:t>
            </w:r>
          </w:p>
        </w:tc>
        <w:tc>
          <w:tcPr>
            <w:tcW w:w="1156" w:type="dxa"/>
            <w:tcBorders>
              <w:left w:val="nil"/>
            </w:tcBorders>
          </w:tcPr>
          <w:p w14:paraId="7EDB3C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82.41%</w:t>
            </w:r>
          </w:p>
        </w:tc>
        <w:tc>
          <w:tcPr>
            <w:tcW w:w="1125" w:type="dxa"/>
          </w:tcPr>
          <w:p w14:paraId="3BA1EBF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0.6464</w:t>
            </w:r>
          </w:p>
        </w:tc>
        <w:tc>
          <w:tcPr>
            <w:tcW w:w="848" w:type="dxa"/>
          </w:tcPr>
          <w:p w14:paraId="4DE712D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0.6791</w:t>
            </w:r>
          </w:p>
        </w:tc>
        <w:tc>
          <w:tcPr>
            <w:tcW w:w="848" w:type="dxa"/>
          </w:tcPr>
          <w:p w14:paraId="34CB8CD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0.8395</w:t>
            </w:r>
          </w:p>
        </w:tc>
      </w:tr>
      <w:tr w:rsidR="00534A05" w:rsidRPr="000273A9" w14:paraId="1398AEA8" w14:textId="77777777" w:rsidTr="00462CA4">
        <w:trPr>
          <w:trHeight w:val="220"/>
        </w:trPr>
        <w:tc>
          <w:tcPr>
            <w:tcW w:w="1440" w:type="dxa"/>
          </w:tcPr>
          <w:p w14:paraId="57E47E5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Jitter</w:t>
            </w:r>
          </w:p>
        </w:tc>
        <w:tc>
          <w:tcPr>
            <w:tcW w:w="1409" w:type="dxa"/>
          </w:tcPr>
          <w:p w14:paraId="73D0933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89.06%</w:t>
            </w:r>
          </w:p>
        </w:tc>
        <w:tc>
          <w:tcPr>
            <w:tcW w:w="1125" w:type="dxa"/>
          </w:tcPr>
          <w:p w14:paraId="23ACB897" w14:textId="46C53D3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9</w:t>
            </w:r>
            <w:r w:rsidR="00092DFA">
              <w:rPr>
                <w:rFonts w:ascii="Times New Roman" w:eastAsia="Times New Roman" w:hAnsi="Times New Roman" w:cs="Times New Roman"/>
                <w:sz w:val="24"/>
                <w:szCs w:val="24"/>
              </w:rPr>
              <w:t>3</w:t>
            </w:r>
          </w:p>
        </w:tc>
        <w:tc>
          <w:tcPr>
            <w:tcW w:w="848" w:type="dxa"/>
          </w:tcPr>
          <w:p w14:paraId="34324C67" w14:textId="3960D8D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w:t>
            </w:r>
            <w:r w:rsidR="00E847F8">
              <w:rPr>
                <w:rFonts w:ascii="Times New Roman" w:eastAsia="Times New Roman" w:hAnsi="Times New Roman" w:cs="Times New Roman"/>
                <w:sz w:val="24"/>
                <w:szCs w:val="24"/>
              </w:rPr>
              <w:t>7</w:t>
            </w:r>
          </w:p>
        </w:tc>
        <w:tc>
          <w:tcPr>
            <w:tcW w:w="848" w:type="dxa"/>
            <w:tcBorders>
              <w:right w:val="nil"/>
            </w:tcBorders>
          </w:tcPr>
          <w:p w14:paraId="08A9D33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0.9798</w:t>
            </w:r>
          </w:p>
        </w:tc>
        <w:tc>
          <w:tcPr>
            <w:tcW w:w="1156" w:type="dxa"/>
            <w:tcBorders>
              <w:left w:val="nil"/>
            </w:tcBorders>
          </w:tcPr>
          <w:p w14:paraId="761825D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82.97%</w:t>
            </w:r>
          </w:p>
        </w:tc>
        <w:tc>
          <w:tcPr>
            <w:tcW w:w="1125" w:type="dxa"/>
          </w:tcPr>
          <w:p w14:paraId="176F980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0.6644</w:t>
            </w:r>
          </w:p>
        </w:tc>
        <w:tc>
          <w:tcPr>
            <w:tcW w:w="848" w:type="dxa"/>
          </w:tcPr>
          <w:p w14:paraId="2F28C50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0.6658</w:t>
            </w:r>
          </w:p>
        </w:tc>
        <w:tc>
          <w:tcPr>
            <w:tcW w:w="848" w:type="dxa"/>
          </w:tcPr>
          <w:p w14:paraId="4A1B47A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0.8486</w:t>
            </w:r>
          </w:p>
        </w:tc>
      </w:tr>
      <w:tr w:rsidR="00534A05" w:rsidRPr="000273A9" w14:paraId="4B10E665" w14:textId="77777777" w:rsidTr="00462CA4">
        <w:trPr>
          <w:trHeight w:val="220"/>
        </w:trPr>
        <w:tc>
          <w:tcPr>
            <w:tcW w:w="1440" w:type="dxa"/>
          </w:tcPr>
          <w:p w14:paraId="6371267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Magnitude Warp</w:t>
            </w:r>
          </w:p>
        </w:tc>
        <w:tc>
          <w:tcPr>
            <w:tcW w:w="1409" w:type="dxa"/>
          </w:tcPr>
          <w:p w14:paraId="06DD8F5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7CD14DA7" w14:textId="0AD2BB9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049CF755" w14:textId="4605CB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14C92E8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0.9839</w:t>
            </w:r>
          </w:p>
        </w:tc>
        <w:tc>
          <w:tcPr>
            <w:tcW w:w="1156" w:type="dxa"/>
            <w:tcBorders>
              <w:left w:val="nil"/>
            </w:tcBorders>
          </w:tcPr>
          <w:p w14:paraId="0509CE4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83.32%</w:t>
            </w:r>
          </w:p>
        </w:tc>
        <w:tc>
          <w:tcPr>
            <w:tcW w:w="1125" w:type="dxa"/>
          </w:tcPr>
          <w:p w14:paraId="643C25B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0.6643</w:t>
            </w:r>
          </w:p>
        </w:tc>
        <w:tc>
          <w:tcPr>
            <w:tcW w:w="848" w:type="dxa"/>
          </w:tcPr>
          <w:p w14:paraId="728054E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4045A6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r w:rsidR="00534A05" w:rsidRPr="000273A9" w14:paraId="273FAE21" w14:textId="77777777" w:rsidTr="00462CA4">
        <w:trPr>
          <w:trHeight w:val="220"/>
        </w:trPr>
        <w:tc>
          <w:tcPr>
            <w:tcW w:w="1440" w:type="dxa"/>
          </w:tcPr>
          <w:p w14:paraId="62639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Scaling</w:t>
            </w:r>
          </w:p>
        </w:tc>
        <w:tc>
          <w:tcPr>
            <w:tcW w:w="1409" w:type="dxa"/>
          </w:tcPr>
          <w:p w14:paraId="222A998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93.23%</w:t>
            </w:r>
          </w:p>
        </w:tc>
        <w:tc>
          <w:tcPr>
            <w:tcW w:w="1125" w:type="dxa"/>
          </w:tcPr>
          <w:p w14:paraId="5750D45D" w14:textId="641C898B"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1825CF">
              <w:rPr>
                <w:rFonts w:ascii="Times New Roman" w:eastAsia="Times New Roman" w:hAnsi="Times New Roman" w:cs="Times New Roman"/>
                <w:sz w:val="24"/>
                <w:szCs w:val="24"/>
              </w:rPr>
              <w:t>6</w:t>
            </w:r>
          </w:p>
        </w:tc>
        <w:tc>
          <w:tcPr>
            <w:tcW w:w="848" w:type="dxa"/>
          </w:tcPr>
          <w:p w14:paraId="52EFEB72" w14:textId="42202AB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2</w:t>
            </w:r>
          </w:p>
        </w:tc>
        <w:tc>
          <w:tcPr>
            <w:tcW w:w="848" w:type="dxa"/>
            <w:tcBorders>
              <w:right w:val="nil"/>
            </w:tcBorders>
          </w:tcPr>
          <w:p w14:paraId="592851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0.9784</w:t>
            </w:r>
          </w:p>
        </w:tc>
        <w:tc>
          <w:tcPr>
            <w:tcW w:w="1156" w:type="dxa"/>
            <w:tcBorders>
              <w:left w:val="nil"/>
            </w:tcBorders>
          </w:tcPr>
          <w:p w14:paraId="7AC4BFF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82.02%</w:t>
            </w:r>
          </w:p>
        </w:tc>
        <w:tc>
          <w:tcPr>
            <w:tcW w:w="1125" w:type="dxa"/>
          </w:tcPr>
          <w:p w14:paraId="6905F06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0.6332</w:t>
            </w:r>
          </w:p>
        </w:tc>
        <w:tc>
          <w:tcPr>
            <w:tcW w:w="848" w:type="dxa"/>
          </w:tcPr>
          <w:p w14:paraId="23E563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22096A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0.8405</w:t>
            </w:r>
          </w:p>
        </w:tc>
      </w:tr>
      <w:tr w:rsidR="00534A05" w:rsidRPr="000273A9" w14:paraId="281353E8" w14:textId="77777777" w:rsidTr="00462CA4">
        <w:trPr>
          <w:trHeight w:val="220"/>
        </w:trPr>
        <w:tc>
          <w:tcPr>
            <w:tcW w:w="1440" w:type="dxa"/>
          </w:tcPr>
          <w:p w14:paraId="5107E35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Time Warp</w:t>
            </w:r>
          </w:p>
        </w:tc>
        <w:tc>
          <w:tcPr>
            <w:tcW w:w="1409" w:type="dxa"/>
          </w:tcPr>
          <w:p w14:paraId="36A908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0DB126D5" w14:textId="03BD15DF"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602B6237" w14:textId="5FBB7C9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7B63B19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0.9694</w:t>
            </w:r>
          </w:p>
        </w:tc>
        <w:tc>
          <w:tcPr>
            <w:tcW w:w="1156" w:type="dxa"/>
            <w:tcBorders>
              <w:left w:val="nil"/>
            </w:tcBorders>
          </w:tcPr>
          <w:p w14:paraId="3AA0F75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82.24%</w:t>
            </w:r>
          </w:p>
        </w:tc>
        <w:tc>
          <w:tcPr>
            <w:tcW w:w="1125" w:type="dxa"/>
          </w:tcPr>
          <w:p w14:paraId="4C3DF72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0.6345</w:t>
            </w:r>
          </w:p>
        </w:tc>
        <w:tc>
          <w:tcPr>
            <w:tcW w:w="848" w:type="dxa"/>
          </w:tcPr>
          <w:p w14:paraId="003FB3F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0.7095</w:t>
            </w:r>
          </w:p>
        </w:tc>
        <w:tc>
          <w:tcPr>
            <w:tcW w:w="848" w:type="dxa"/>
          </w:tcPr>
          <w:p w14:paraId="26E7DCE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0.8433</w:t>
            </w:r>
          </w:p>
        </w:tc>
      </w:tr>
      <w:tr w:rsidR="00534A05" w:rsidRPr="000273A9" w14:paraId="54C2075E" w14:textId="77777777" w:rsidTr="00462CA4">
        <w:trPr>
          <w:trHeight w:val="220"/>
        </w:trPr>
        <w:tc>
          <w:tcPr>
            <w:tcW w:w="1440" w:type="dxa"/>
          </w:tcPr>
          <w:p w14:paraId="0886AB0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Slice</w:t>
            </w:r>
          </w:p>
        </w:tc>
        <w:tc>
          <w:tcPr>
            <w:tcW w:w="1409" w:type="dxa"/>
          </w:tcPr>
          <w:p w14:paraId="315CB4F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4C964343" w14:textId="7AC0F64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3B9F46A5" w14:textId="3D805280"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0</w:t>
            </w:r>
          </w:p>
        </w:tc>
        <w:tc>
          <w:tcPr>
            <w:tcW w:w="848" w:type="dxa"/>
            <w:tcBorders>
              <w:right w:val="nil"/>
            </w:tcBorders>
          </w:tcPr>
          <w:p w14:paraId="6865F1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0.9676</w:t>
            </w:r>
          </w:p>
        </w:tc>
        <w:tc>
          <w:tcPr>
            <w:tcW w:w="1156" w:type="dxa"/>
            <w:tcBorders>
              <w:left w:val="nil"/>
            </w:tcBorders>
          </w:tcPr>
          <w:p w14:paraId="29F2434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80.38%</w:t>
            </w:r>
          </w:p>
        </w:tc>
        <w:tc>
          <w:tcPr>
            <w:tcW w:w="1125" w:type="dxa"/>
          </w:tcPr>
          <w:p w14:paraId="4E0B428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0.5968</w:t>
            </w:r>
          </w:p>
        </w:tc>
        <w:tc>
          <w:tcPr>
            <w:tcW w:w="848" w:type="dxa"/>
          </w:tcPr>
          <w:p w14:paraId="2103D8B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0.7024</w:t>
            </w:r>
          </w:p>
        </w:tc>
        <w:tc>
          <w:tcPr>
            <w:tcW w:w="848" w:type="dxa"/>
          </w:tcPr>
          <w:p w14:paraId="2B9D834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0.8298</w:t>
            </w:r>
          </w:p>
        </w:tc>
      </w:tr>
      <w:tr w:rsidR="00534A05" w:rsidRPr="000273A9" w14:paraId="1796AC47" w14:textId="77777777" w:rsidTr="00462CA4">
        <w:trPr>
          <w:trHeight w:val="235"/>
        </w:trPr>
        <w:tc>
          <w:tcPr>
            <w:tcW w:w="1440" w:type="dxa"/>
          </w:tcPr>
          <w:p w14:paraId="32A1936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Warp</w:t>
            </w:r>
          </w:p>
        </w:tc>
        <w:tc>
          <w:tcPr>
            <w:tcW w:w="1409" w:type="dxa"/>
          </w:tcPr>
          <w:p w14:paraId="7BA1236B" w14:textId="6D3F6DD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92.1</w:t>
            </w:r>
            <w:r w:rsidR="00E847F8">
              <w:rPr>
                <w:rFonts w:ascii="Times New Roman" w:eastAsia="Times New Roman" w:hAnsi="Times New Roman" w:cs="Times New Roman"/>
                <w:sz w:val="24"/>
                <w:szCs w:val="24"/>
              </w:rPr>
              <w:t>9</w:t>
            </w:r>
            <w:r w:rsidRPr="000273A9">
              <w:rPr>
                <w:rFonts w:ascii="Times New Roman" w:eastAsia="Times New Roman" w:hAnsi="Times New Roman" w:cs="Times New Roman"/>
                <w:sz w:val="24"/>
                <w:szCs w:val="24"/>
              </w:rPr>
              <w:t>%</w:t>
            </w:r>
          </w:p>
        </w:tc>
        <w:tc>
          <w:tcPr>
            <w:tcW w:w="1125" w:type="dxa"/>
          </w:tcPr>
          <w:p w14:paraId="6FD8BEDF" w14:textId="424D9BB5"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691F6CB7" w14:textId="4805626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A75CE4">
              <w:rPr>
                <w:rFonts w:ascii="Times New Roman" w:eastAsia="Times New Roman" w:hAnsi="Times New Roman" w:cs="Times New Roman"/>
                <w:sz w:val="24"/>
                <w:szCs w:val="24"/>
              </w:rPr>
              <w:t>3</w:t>
            </w:r>
          </w:p>
        </w:tc>
        <w:tc>
          <w:tcPr>
            <w:tcW w:w="848" w:type="dxa"/>
            <w:tcBorders>
              <w:bottom w:val="single" w:sz="4" w:space="0" w:color="auto"/>
              <w:right w:val="nil"/>
            </w:tcBorders>
          </w:tcPr>
          <w:p w14:paraId="759AA47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0.9868</w:t>
            </w:r>
          </w:p>
        </w:tc>
        <w:tc>
          <w:tcPr>
            <w:tcW w:w="1156" w:type="dxa"/>
            <w:tcBorders>
              <w:left w:val="nil"/>
            </w:tcBorders>
          </w:tcPr>
          <w:p w14:paraId="48A51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83.13%</w:t>
            </w:r>
          </w:p>
        </w:tc>
        <w:tc>
          <w:tcPr>
            <w:tcW w:w="1125" w:type="dxa"/>
          </w:tcPr>
          <w:p w14:paraId="00F6078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0.6599</w:t>
            </w:r>
          </w:p>
        </w:tc>
        <w:tc>
          <w:tcPr>
            <w:tcW w:w="848" w:type="dxa"/>
          </w:tcPr>
          <w:p w14:paraId="798C736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0.6934</w:t>
            </w:r>
          </w:p>
        </w:tc>
        <w:tc>
          <w:tcPr>
            <w:tcW w:w="848" w:type="dxa"/>
          </w:tcPr>
          <w:p w14:paraId="1C3425B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bl>
    <w:p w14:paraId="6EF2EA72" w14:textId="77777777" w:rsidR="00F55F45" w:rsidRDefault="00F55F45">
      <w:pPr>
        <w:spacing w:line="480" w:lineRule="auto"/>
        <w:rPr>
          <w:rFonts w:ascii="Times New Roman" w:eastAsia="Times New Roman" w:hAnsi="Times New Roman" w:cs="Times New Roman"/>
          <w:sz w:val="24"/>
          <w:szCs w:val="24"/>
        </w:rPr>
      </w:pPr>
    </w:p>
    <w:p w14:paraId="781910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results emphasize the importance of selecting augmentation methods carefully based on the specific requirements of multiclass versus multilabel classification tasks. Certain augmentations, such as scaling and warping, show strong potential for enhancing model accuracy </w:t>
      </w:r>
      <w:r>
        <w:rPr>
          <w:rFonts w:ascii="Times New Roman" w:eastAsia="Times New Roman" w:hAnsi="Times New Roman" w:cs="Times New Roman"/>
          <w:sz w:val="24"/>
          <w:szCs w:val="24"/>
        </w:rPr>
        <w:lastRenderedPageBreak/>
        <w:t>and robustness, while others, like jittering and window slicing, may introduce distortions that degrade performance.</w:t>
      </w:r>
    </w:p>
    <w:p w14:paraId="28D54C5B" w14:textId="14C2DFE6" w:rsidR="00177910" w:rsidRDefault="0055767B" w:rsidP="00CB0195">
      <w:pPr>
        <w:spacing w:line="480" w:lineRule="auto"/>
        <w:rPr>
          <w:rFonts w:ascii="Times New Roman" w:eastAsia="Times New Roman" w:hAnsi="Times New Roman" w:cs="Times New Roman"/>
          <w:b/>
          <w:bCs/>
          <w:sz w:val="24"/>
          <w:szCs w:val="24"/>
        </w:rPr>
      </w:pPr>
      <w:r w:rsidRPr="0055767B">
        <w:rPr>
          <w:rFonts w:ascii="Times New Roman" w:eastAsia="Times New Roman" w:hAnsi="Times New Roman" w:cs="Times New Roman"/>
          <w:b/>
          <w:bCs/>
          <w:sz w:val="24"/>
          <w:szCs w:val="24"/>
        </w:rPr>
        <w:t>3.8.3 Calculations</w:t>
      </w:r>
      <w:r w:rsidR="009C5774">
        <w:rPr>
          <w:rFonts w:ascii="Times New Roman" w:eastAsia="Times New Roman" w:hAnsi="Times New Roman" w:cs="Times New Roman"/>
          <w:b/>
          <w:bCs/>
          <w:sz w:val="24"/>
          <w:szCs w:val="24"/>
        </w:rPr>
        <w:t xml:space="preserve"> for Experiment A</w:t>
      </w:r>
    </w:p>
    <w:p w14:paraId="0E8FBD75" w14:textId="0F2628E5" w:rsidR="00A11ABF" w:rsidRPr="00A11ABF"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Accuracy=</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TP+TN</m:t>
              </m:r>
            </m:num>
            <m:den>
              <m:r>
                <w:rPr>
                  <w:rFonts w:ascii="Cambria Math" w:eastAsia="Times New Roman" w:hAnsi="Cambria Math" w:cs="Times New Roman"/>
                  <w:sz w:val="24"/>
                  <w:szCs w:val="24"/>
                </w:rPr>
                <m:t>TP+TN+FP+FN</m:t>
              </m:r>
            </m:den>
          </m:f>
        </m:oMath>
      </m:oMathPara>
    </w:p>
    <w:p w14:paraId="31B759FE" w14:textId="3B0E5455" w:rsidR="00A11ABF" w:rsidRPr="00A11ABF"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TP+FP</m:t>
              </m:r>
            </m:den>
          </m:f>
        </m:oMath>
      </m:oMathPara>
    </w:p>
    <w:p w14:paraId="30155F49" w14:textId="258D8451" w:rsidR="00A11ABF" w:rsidRPr="00A11ABF"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TP+FN</m:t>
              </m:r>
            </m:den>
          </m:f>
        </m:oMath>
      </m:oMathPara>
    </w:p>
    <w:p w14:paraId="61780973" w14:textId="550F7969" w:rsidR="00A11ABF" w:rsidRDefault="00A11ABF" w:rsidP="00177910">
      <w:pPr>
        <w:spacing w:line="480" w:lineRule="auto"/>
        <w:jc w:val="center"/>
        <w:rPr>
          <w:rFonts w:ascii="Times New Roman" w:eastAsia="Times New Roman" w:hAnsi="Times New Roman" w:cs="Times New Roman"/>
          <w:b/>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2*Precision*Recall</m:t>
              </m:r>
            </m:num>
            <m:den>
              <m:r>
                <w:rPr>
                  <w:rFonts w:ascii="Cambria Math" w:eastAsia="Times New Roman" w:hAnsi="Cambria Math" w:cs="Times New Roman"/>
                  <w:sz w:val="24"/>
                  <w:szCs w:val="24"/>
                </w:rPr>
                <m:t>Precision+Recall</m:t>
              </m:r>
            </m:den>
          </m:f>
        </m:oMath>
      </m:oMathPara>
    </w:p>
    <w:p w14:paraId="36CFBC76" w14:textId="4BFB8949" w:rsidR="0055767B" w:rsidRPr="00CB0195" w:rsidRDefault="0055767B"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3.8.3.1 No Augmentation</w:t>
      </w:r>
    </w:p>
    <w:p w14:paraId="10D6F1A5" w14:textId="24FAB8F3" w:rsidR="0055767B" w:rsidRPr="0055767B" w:rsidRDefault="0055767B"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2C006756" w14:textId="3A26405A" w:rsidR="0055767B" w:rsidRPr="0055767B" w:rsidRDefault="00000000" w:rsidP="00D41075">
      <w:pPr>
        <w:spacing w:line="480" w:lineRule="auto"/>
        <w:jc w:val="center"/>
        <w:rPr>
          <w:rFonts w:ascii="Times New Roman" w:eastAsia="Times New Roman" w:hAnsi="Times New Roman" w:cs="Times New Roman"/>
          <w:sz w:val="24"/>
          <w:szCs w:val="24"/>
        </w:rPr>
      </w:pPr>
      <m:oMathPara>
        <m:oMathParaPr>
          <m:jc m:val="center"/>
        </m:oMathParaPr>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17</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0CF75C5F" w14:textId="247653C9" w:rsidR="005C10EB" w:rsidRPr="00F26460" w:rsidRDefault="005C10EB" w:rsidP="005C10EB">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81+40+22+30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0.9010</m:t>
          </m:r>
        </m:oMath>
      </m:oMathPara>
    </w:p>
    <w:p w14:paraId="170AA2B8" w14:textId="4E19A84B" w:rsidR="00F26460" w:rsidRDefault="00F26460" w:rsidP="005C10EB">
      <w:pPr>
        <w:spacing w:after="3"/>
        <w:ind w:left="720" w:firstLine="720"/>
        <w:jc w:val="both"/>
      </w:pPr>
      <w:r>
        <w:t xml:space="preserve">Class 0 </w:t>
      </w:r>
    </w:p>
    <w:p w14:paraId="20F185F8" w14:textId="0B646B1E" w:rsidR="00F26460" w:rsidRPr="00F26460" w:rsidRDefault="00F26460" w:rsidP="005C10E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81+17</m:t>
              </m:r>
            </m:den>
          </m:f>
          <m:r>
            <w:rPr>
              <w:rFonts w:ascii="Cambria Math" w:eastAsia="Times New Roman" w:hAnsi="Cambria Math" w:cs="Times New Roman"/>
              <w:sz w:val="24"/>
              <w:szCs w:val="24"/>
            </w:rPr>
            <m:t>=0.826 ~0.83</m:t>
          </m:r>
        </m:oMath>
      </m:oMathPara>
    </w:p>
    <w:p w14:paraId="5BAAB034" w14:textId="77777777" w:rsidR="00F26460" w:rsidRPr="00F26460" w:rsidRDefault="00F26460" w:rsidP="005C10EB">
      <w:pPr>
        <w:spacing w:after="3"/>
        <w:ind w:left="720" w:firstLine="720"/>
        <w:jc w:val="both"/>
        <w:rPr>
          <w:bCs/>
          <w:sz w:val="24"/>
          <w:szCs w:val="24"/>
        </w:rPr>
      </w:pPr>
    </w:p>
    <w:p w14:paraId="33D499F5" w14:textId="605CEDDB"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r>
            <w:rPr>
              <w:rFonts w:ascii="Cambria Math" w:eastAsia="Times New Roman" w:hAnsi="Cambria Math" w:cs="Times New Roman"/>
              <w:sz w:val="24"/>
              <w:szCs w:val="24"/>
            </w:rPr>
            <m:t>=</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m:t>
              </m:r>
              <m:r>
                <w:rPr>
                  <w:rFonts w:ascii="Cambria Math" w:eastAsia="Times New Roman" w:hAnsi="Cambria Math" w:cs="Times New Roman"/>
                  <w:sz w:val="24"/>
                  <w:szCs w:val="24"/>
                </w:rPr>
                <m:t>2</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9759</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98</m:t>
          </m:r>
        </m:oMath>
      </m:oMathPara>
    </w:p>
    <w:p w14:paraId="6DBEB38E" w14:textId="77777777" w:rsidR="00F26460" w:rsidRPr="00F26460" w:rsidRDefault="00F26460" w:rsidP="00F26460">
      <w:pPr>
        <w:spacing w:after="3"/>
        <w:ind w:left="720" w:firstLine="720"/>
        <w:jc w:val="both"/>
        <w:rPr>
          <w:bCs/>
          <w:sz w:val="24"/>
          <w:szCs w:val="24"/>
        </w:rPr>
      </w:pPr>
    </w:p>
    <w:p w14:paraId="06AD3B0F" w14:textId="5E296BE9"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r>
            <w:rPr>
              <w:rFonts w:ascii="Cambria Math" w:eastAsia="Times New Roman" w:hAnsi="Cambria Math" w:cs="Times New Roman"/>
              <w:sz w:val="24"/>
              <w:szCs w:val="24"/>
            </w:rPr>
            <m:t>=</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2*0.83*0.98</m:t>
              </m:r>
            </m:num>
            <m:den>
              <m:r>
                <w:rPr>
                  <w:rFonts w:ascii="Cambria Math" w:eastAsia="Times New Roman" w:hAnsi="Cambria Math" w:cs="Times New Roman"/>
                  <w:sz w:val="24"/>
                  <w:szCs w:val="24"/>
                </w:rPr>
                <m:t>0.83+0.98</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98</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90</m:t>
          </m:r>
        </m:oMath>
      </m:oMathPara>
    </w:p>
    <w:p w14:paraId="33A7A124" w14:textId="73D7B5E2" w:rsidR="00F26460" w:rsidRDefault="00F26460" w:rsidP="00F26460">
      <w:pPr>
        <w:spacing w:after="3"/>
        <w:ind w:left="720" w:firstLine="720"/>
        <w:jc w:val="both"/>
      </w:pPr>
      <w:bookmarkStart w:id="43" w:name="_Hlk182829114"/>
      <w:r>
        <w:t xml:space="preserve">Class </w:t>
      </w:r>
      <w:r>
        <w:t>1</w:t>
      </w:r>
      <w:r>
        <w:t xml:space="preserve"> </w:t>
      </w:r>
    </w:p>
    <w:p w14:paraId="40DD9F25" w14:textId="599BD1A9"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=0.9756 ~0.98</m:t>
          </m:r>
        </m:oMath>
      </m:oMathPara>
    </w:p>
    <w:p w14:paraId="112F29B5" w14:textId="77777777" w:rsidR="00F26460" w:rsidRPr="00F26460" w:rsidRDefault="00F26460" w:rsidP="00F26460">
      <w:pPr>
        <w:spacing w:after="3"/>
        <w:ind w:left="720" w:firstLine="720"/>
        <w:jc w:val="both"/>
        <w:rPr>
          <w:bCs/>
          <w:sz w:val="24"/>
          <w:szCs w:val="24"/>
        </w:rPr>
      </w:pPr>
    </w:p>
    <w:p w14:paraId="595FC15F" w14:textId="7B3DC5A3"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m:t>
              </m:r>
              <m:r>
                <w:rPr>
                  <w:rFonts w:ascii="Cambria Math" w:eastAsia="Times New Roman" w:hAnsi="Cambria Math" w:cs="Times New Roman"/>
                  <w:sz w:val="24"/>
                  <w:szCs w:val="24"/>
                </w:rPr>
                <m:t>+</m:t>
              </m:r>
              <m:r>
                <w:rPr>
                  <w:rFonts w:ascii="Cambria Math" w:eastAsia="Times New Roman" w:hAnsi="Cambria Math" w:cs="Times New Roman"/>
                  <w:sz w:val="24"/>
                  <w:szCs w:val="24"/>
                </w:rPr>
                <m:t>0</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498A3154" w14:textId="77777777" w:rsidR="00F26460" w:rsidRPr="00F26460" w:rsidRDefault="00F26460" w:rsidP="00F26460">
      <w:pPr>
        <w:spacing w:after="3"/>
        <w:ind w:left="720" w:firstLine="720"/>
        <w:jc w:val="both"/>
        <w:rPr>
          <w:bCs/>
          <w:sz w:val="24"/>
          <w:szCs w:val="24"/>
        </w:rPr>
      </w:pPr>
    </w:p>
    <w:p w14:paraId="559338DC" w14:textId="1CE647C0"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1</m:t>
              </m:r>
              <m:r>
                <w:rPr>
                  <w:rFonts w:ascii="Cambria Math" w:eastAsia="Times New Roman" w:hAnsi="Cambria Math" w:cs="Times New Roman"/>
                  <w:sz w:val="24"/>
                  <w:szCs w:val="24"/>
                </w:rPr>
                <m:t>*0.98</m:t>
              </m:r>
            </m:num>
            <m:den>
              <m:r>
                <w:rPr>
                  <w:rFonts w:ascii="Cambria Math" w:eastAsia="Times New Roman" w:hAnsi="Cambria Math" w:cs="Times New Roman"/>
                  <w:sz w:val="24"/>
                  <w:szCs w:val="24"/>
                </w:rPr>
                <m:t>1</m:t>
              </m:r>
              <m:r>
                <w:rPr>
                  <w:rFonts w:ascii="Cambria Math" w:eastAsia="Times New Roman" w:hAnsi="Cambria Math" w:cs="Times New Roman"/>
                  <w:sz w:val="24"/>
                  <w:szCs w:val="24"/>
                </w:rPr>
                <m:t>+0.98</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989</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9</m:t>
          </m:r>
        </m:oMath>
      </m:oMathPara>
    </w:p>
    <w:bookmarkEnd w:id="43"/>
    <w:p w14:paraId="529DB172" w14:textId="77777777" w:rsidR="00F26460" w:rsidRDefault="00F26460" w:rsidP="00F26460">
      <w:pPr>
        <w:spacing w:after="3"/>
        <w:ind w:left="720" w:firstLine="720"/>
        <w:jc w:val="both"/>
      </w:pPr>
    </w:p>
    <w:p w14:paraId="35A65DCF" w14:textId="6CBE237A" w:rsidR="00013BDC" w:rsidRDefault="00013BDC" w:rsidP="00013BDC">
      <w:pPr>
        <w:spacing w:after="3"/>
        <w:ind w:left="720" w:firstLine="720"/>
        <w:jc w:val="both"/>
      </w:pPr>
      <w:r>
        <w:t xml:space="preserve">Class </w:t>
      </w:r>
      <w:r>
        <w:t>2</w:t>
      </w:r>
      <w:r>
        <w:t xml:space="preserve"> </w:t>
      </w:r>
    </w:p>
    <w:p w14:paraId="4A699C93" w14:textId="5B6DA7AF"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m:t>
              </m:r>
              <m:r>
                <w:rPr>
                  <w:rFonts w:ascii="Cambria Math" w:eastAsia="Times New Roman" w:hAnsi="Cambria Math" w:cs="Times New Roman"/>
                  <w:sz w:val="24"/>
                  <w:szCs w:val="24"/>
                </w:rPr>
                <m:t>+1</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56</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6</m:t>
          </m:r>
        </m:oMath>
      </m:oMathPara>
    </w:p>
    <w:p w14:paraId="50A88D17" w14:textId="77777777" w:rsidR="00013BDC" w:rsidRPr="00F26460" w:rsidRDefault="00013BDC" w:rsidP="00013BDC">
      <w:pPr>
        <w:spacing w:after="3"/>
        <w:ind w:left="720" w:firstLine="720"/>
        <w:jc w:val="both"/>
        <w:rPr>
          <w:bCs/>
          <w:sz w:val="24"/>
          <w:szCs w:val="24"/>
        </w:rPr>
      </w:pPr>
    </w:p>
    <w:p w14:paraId="6D399574" w14:textId="416DE982"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m:t>
          </m:r>
          <m:r>
            <w:rPr>
              <w:rFonts w:ascii="Cambria Math" w:eastAsia="Times New Roman" w:hAnsi="Cambria Math" w:cs="Times New Roman"/>
              <w:sz w:val="24"/>
              <w:szCs w:val="24"/>
            </w:rPr>
            <m:t>0.5641~0.56</m:t>
          </m:r>
        </m:oMath>
      </m:oMathPara>
    </w:p>
    <w:p w14:paraId="552764C5" w14:textId="77777777" w:rsidR="00013BDC" w:rsidRPr="00F26460" w:rsidRDefault="00013BDC" w:rsidP="00013BDC">
      <w:pPr>
        <w:spacing w:after="3"/>
        <w:ind w:left="720" w:firstLine="720"/>
        <w:jc w:val="both"/>
        <w:rPr>
          <w:bCs/>
          <w:sz w:val="24"/>
          <w:szCs w:val="24"/>
        </w:rPr>
      </w:pPr>
    </w:p>
    <w:p w14:paraId="6351CD7B" w14:textId="16E46C8B" w:rsidR="00013BDC" w:rsidRPr="00013BDC"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0.56</m:t>
              </m:r>
              <m:r>
                <w:rPr>
                  <w:rFonts w:ascii="Cambria Math" w:eastAsia="Times New Roman" w:hAnsi="Cambria Math" w:cs="Times New Roman"/>
                  <w:sz w:val="24"/>
                  <w:szCs w:val="24"/>
                </w:rPr>
                <m:t>*0.9</m:t>
              </m:r>
              <m:r>
                <w:rPr>
                  <w:rFonts w:ascii="Cambria Math" w:eastAsia="Times New Roman" w:hAnsi="Cambria Math" w:cs="Times New Roman"/>
                  <w:sz w:val="24"/>
                  <w:szCs w:val="24"/>
                </w:rPr>
                <m:t>6</m:t>
              </m:r>
            </m:num>
            <m:den>
              <m:r>
                <w:rPr>
                  <w:rFonts w:ascii="Cambria Math" w:eastAsia="Times New Roman" w:hAnsi="Cambria Math" w:cs="Times New Roman"/>
                  <w:sz w:val="24"/>
                  <w:szCs w:val="24"/>
                </w:rPr>
                <m:t>0.56</m:t>
              </m:r>
              <m:r>
                <w:rPr>
                  <w:rFonts w:ascii="Cambria Math" w:eastAsia="Times New Roman" w:hAnsi="Cambria Math" w:cs="Times New Roman"/>
                  <w:sz w:val="24"/>
                  <w:szCs w:val="24"/>
                </w:rPr>
                <m:t>+0.9</m:t>
              </m:r>
              <m:r>
                <w:rPr>
                  <w:rFonts w:ascii="Cambria Math" w:eastAsia="Times New Roman" w:hAnsi="Cambria Math" w:cs="Times New Roman"/>
                  <w:sz w:val="24"/>
                  <w:szCs w:val="24"/>
                </w:rPr>
                <m:t>6</m:t>
              </m:r>
            </m:den>
          </m:f>
          <m:r>
            <w:rPr>
              <w:rFonts w:ascii="Cambria Math" w:eastAsia="Times New Roman" w:hAnsi="Cambria Math" w:cs="Times New Roman"/>
              <w:sz w:val="24"/>
              <w:szCs w:val="24"/>
            </w:rPr>
            <m:t>=0.</m:t>
          </m:r>
          <m:r>
            <w:rPr>
              <w:rFonts w:ascii="Cambria Math" w:eastAsia="Times New Roman" w:hAnsi="Cambria Math" w:cs="Times New Roman"/>
              <w:sz w:val="24"/>
              <w:szCs w:val="24"/>
            </w:rPr>
            <m:t>707</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71</m:t>
          </m:r>
        </m:oMath>
      </m:oMathPara>
    </w:p>
    <w:p w14:paraId="34373B13" w14:textId="77777777" w:rsidR="00013BDC" w:rsidRPr="00013BDC" w:rsidRDefault="00013BDC" w:rsidP="00013BDC">
      <w:pPr>
        <w:spacing w:after="3"/>
        <w:ind w:left="720" w:firstLine="720"/>
        <w:jc w:val="both"/>
        <w:rPr>
          <w:bCs/>
          <w:sz w:val="24"/>
          <w:szCs w:val="24"/>
        </w:rPr>
      </w:pPr>
    </w:p>
    <w:p w14:paraId="1693C745" w14:textId="0C8366BD" w:rsidR="00013BDC" w:rsidRDefault="00013BDC" w:rsidP="00013BDC">
      <w:pPr>
        <w:spacing w:after="3"/>
        <w:ind w:left="720" w:firstLine="720"/>
        <w:jc w:val="both"/>
      </w:pPr>
      <w:r>
        <w:t xml:space="preserve">Class </w:t>
      </w:r>
      <w:r>
        <w:t>3</w:t>
      </w:r>
      <w:r>
        <w:t xml:space="preserve"> </w:t>
      </w:r>
    </w:p>
    <w:p w14:paraId="3E5063B4" w14:textId="6CB48C9E"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2D0DCEBA" w14:textId="77777777" w:rsidR="00013BDC" w:rsidRPr="00F26460" w:rsidRDefault="00013BDC" w:rsidP="00013BDC">
      <w:pPr>
        <w:spacing w:after="3"/>
        <w:ind w:left="720" w:firstLine="720"/>
        <w:jc w:val="both"/>
        <w:rPr>
          <w:bCs/>
          <w:sz w:val="24"/>
          <w:szCs w:val="24"/>
        </w:rPr>
      </w:pPr>
    </w:p>
    <w:p w14:paraId="05C0835A" w14:textId="070D0E21"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m:t>
              </m:r>
              <m:r>
                <w:rPr>
                  <w:rFonts w:ascii="Cambria Math" w:eastAsia="Times New Roman" w:hAnsi="Cambria Math" w:cs="Times New Roman"/>
                  <w:sz w:val="24"/>
                  <w:szCs w:val="24"/>
                </w:rPr>
                <m:t>0+0</m:t>
              </m:r>
            </m:den>
          </m:f>
          <m:r>
            <w:rPr>
              <w:rFonts w:ascii="Cambria Math" w:eastAsia="Times New Roman" w:hAnsi="Cambria Math" w:cs="Times New Roman"/>
              <w:sz w:val="24"/>
              <w:szCs w:val="24"/>
            </w:rPr>
            <m:t>=1.00</m:t>
          </m:r>
        </m:oMath>
      </m:oMathPara>
    </w:p>
    <w:p w14:paraId="457BB5A3" w14:textId="77777777" w:rsidR="00013BDC" w:rsidRPr="00F26460" w:rsidRDefault="00013BDC" w:rsidP="00013BDC">
      <w:pPr>
        <w:spacing w:after="3"/>
        <w:ind w:left="720" w:firstLine="720"/>
        <w:jc w:val="both"/>
        <w:rPr>
          <w:bCs/>
          <w:sz w:val="24"/>
          <w:szCs w:val="24"/>
        </w:rPr>
      </w:pPr>
    </w:p>
    <w:p w14:paraId="35F412EB" w14:textId="5E6CF29E" w:rsidR="00013BDC" w:rsidRPr="005C10EB" w:rsidRDefault="00013BDC" w:rsidP="00013BD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r>
                <w:rPr>
                  <w:rFonts w:ascii="Cambria Math" w:eastAsia="Times New Roman" w:hAnsi="Cambria Math" w:cs="Times New Roman"/>
                  <w:sz w:val="24"/>
                  <w:szCs w:val="24"/>
                </w:rPr>
                <m:t>1</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25B7C881" w14:textId="77777777" w:rsidR="00013BDC" w:rsidRPr="005C10EB" w:rsidRDefault="00013BDC" w:rsidP="00013BDC">
      <w:pPr>
        <w:spacing w:after="3"/>
        <w:ind w:left="720" w:firstLine="720"/>
        <w:jc w:val="both"/>
      </w:pPr>
    </w:p>
    <w:p w14:paraId="559AFB45" w14:textId="77777777" w:rsidR="00013BDC" w:rsidRPr="005C10EB" w:rsidRDefault="00013BDC" w:rsidP="00F26460">
      <w:pPr>
        <w:spacing w:after="3"/>
        <w:ind w:left="720" w:firstLine="720"/>
        <w:jc w:val="both"/>
      </w:pPr>
    </w:p>
    <w:p w14:paraId="7DFF42E7" w14:textId="72EBA64C" w:rsidR="00721758" w:rsidRPr="00721758"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r>
            <w:rPr>
              <w:rFonts w:ascii="Cambria Math" w:eastAsia="Times New Roman" w:hAnsi="Cambria Math" w:cs="Times New Roman"/>
              <w:sz w:val="24"/>
              <w:szCs w:val="24"/>
            </w:rPr>
            <m:t>=</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0.83+0.98+0.96+1.00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0.942~0.94</m:t>
          </m:r>
        </m:oMath>
      </m:oMathPara>
    </w:p>
    <w:p w14:paraId="389C8A07" w14:textId="77777777" w:rsidR="00721758" w:rsidRPr="005C10EB" w:rsidRDefault="00721758" w:rsidP="00721758">
      <w:pPr>
        <w:spacing w:after="3"/>
        <w:ind w:left="720" w:firstLine="720"/>
        <w:jc w:val="both"/>
      </w:pPr>
    </w:p>
    <w:p w14:paraId="5BF8DE9A" w14:textId="7A33AB22" w:rsidR="00721758" w:rsidRPr="003323EE"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 xml:space="preserve">Macro Avg </m:t>
          </m:r>
          <m:r>
            <w:rPr>
              <w:rFonts w:ascii="Cambria Math" w:eastAsia="Times New Roman" w:hAnsi="Cambria Math" w:cs="Times New Roman"/>
              <w:sz w:val="24"/>
              <w:szCs w:val="24"/>
            </w:rPr>
            <m:t>Recall</m:t>
          </m:r>
          <m:r>
            <w:rPr>
              <w:rFonts w:ascii="Cambria Math" w:eastAsia="Times New Roman" w:hAnsi="Cambria Math" w:cs="Times New Roman"/>
              <w:sz w:val="24"/>
              <w:szCs w:val="24"/>
            </w:rPr>
            <m:t>=</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m:t>
              </m:r>
              <m:r>
                <w:rPr>
                  <w:rFonts w:ascii="Cambria Math" w:eastAsia="Times New Roman" w:hAnsi="Cambria Math" w:cs="Times New Roman"/>
                  <w:sz w:val="24"/>
                  <w:szCs w:val="24"/>
                </w:rPr>
                <m:t>98</m:t>
              </m:r>
              <m:r>
                <w:rPr>
                  <w:rFonts w:ascii="Cambria Math" w:eastAsia="Times New Roman" w:hAnsi="Cambria Math" w:cs="Times New Roman"/>
                  <w:sz w:val="24"/>
                  <w:szCs w:val="24"/>
                </w:rPr>
                <m:t>+</m:t>
              </m:r>
              <m:r>
                <w:rPr>
                  <w:rFonts w:ascii="Cambria Math" w:eastAsia="Times New Roman" w:hAnsi="Cambria Math" w:cs="Times New Roman"/>
                  <w:sz w:val="24"/>
                  <w:szCs w:val="24"/>
                </w:rPr>
                <m:t>1</m:t>
              </m:r>
              <m:r>
                <w:rPr>
                  <w:rFonts w:ascii="Cambria Math" w:eastAsia="Times New Roman" w:hAnsi="Cambria Math" w:cs="Times New Roman"/>
                  <w:sz w:val="24"/>
                  <w:szCs w:val="24"/>
                </w:rPr>
                <m:t>+</m:t>
              </m:r>
              <m:r>
                <w:rPr>
                  <w:rFonts w:ascii="Cambria Math" w:eastAsia="Times New Roman" w:hAnsi="Cambria Math" w:cs="Times New Roman"/>
                  <w:sz w:val="24"/>
                  <w:szCs w:val="24"/>
                </w:rPr>
                <m:t>0.56</m:t>
              </m:r>
              <m:r>
                <w:rPr>
                  <w:rFonts w:ascii="Cambria Math" w:eastAsia="Times New Roman" w:hAnsi="Cambria Math" w:cs="Times New Roman"/>
                  <w:sz w:val="24"/>
                  <w:szCs w:val="24"/>
                </w:rPr>
                <m:t>+1.00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885</m:t>
          </m:r>
          <m:r>
            <w:rPr>
              <w:rFonts w:ascii="Cambria Math" w:eastAsia="Times New Roman" w:hAnsi="Cambria Math" w:cs="Times New Roman"/>
              <w:sz w:val="24"/>
              <w:szCs w:val="24"/>
            </w:rPr>
            <m:t>~0.</m:t>
          </m:r>
          <m:r>
            <w:rPr>
              <w:rFonts w:ascii="Cambria Math" w:eastAsia="Times New Roman" w:hAnsi="Cambria Math" w:cs="Times New Roman"/>
              <w:sz w:val="24"/>
              <w:szCs w:val="24"/>
            </w:rPr>
            <m:t>89</m:t>
          </m:r>
        </m:oMath>
      </m:oMathPara>
    </w:p>
    <w:p w14:paraId="652E1662" w14:textId="77777777" w:rsidR="003323EE" w:rsidRDefault="003323EE" w:rsidP="00721758">
      <w:pPr>
        <w:spacing w:after="3"/>
        <w:ind w:left="720" w:firstLine="720"/>
        <w:jc w:val="both"/>
        <w:rPr>
          <w:bCs/>
          <w:sz w:val="24"/>
          <w:szCs w:val="24"/>
        </w:rPr>
      </w:pPr>
    </w:p>
    <w:p w14:paraId="6D407BF1" w14:textId="496191D8" w:rsidR="003323EE" w:rsidRPr="005C10EB" w:rsidRDefault="003323EE" w:rsidP="00721758">
      <w:pPr>
        <w:spacing w:after="3"/>
        <w:ind w:left="720" w:firstLine="720"/>
        <w:jc w:val="both"/>
      </w:pPr>
      <m:oMathPara>
        <m:oMath>
          <m:r>
            <w:rPr>
              <w:rFonts w:ascii="Cambria Math" w:eastAsia="Times New Roman" w:hAnsi="Cambria Math" w:cs="Times New Roman"/>
              <w:sz w:val="24"/>
              <w:szCs w:val="24"/>
            </w:rPr>
            <m:t xml:space="preserve">Macro Avg </m:t>
          </m:r>
          <m:r>
            <w:rPr>
              <w:rFonts w:ascii="Cambria Math" w:eastAsia="Times New Roman" w:hAnsi="Cambria Math" w:cs="Times New Roman"/>
              <w:sz w:val="24"/>
              <w:szCs w:val="24"/>
            </w:rPr>
            <m:t>F1</m:t>
          </m:r>
          <m:r>
            <w:rPr>
              <w:rFonts w:ascii="Cambria Math" w:eastAsia="Times New Roman" w:hAnsi="Cambria Math" w:cs="Times New Roman"/>
              <w:sz w:val="24"/>
              <w:szCs w:val="24"/>
            </w:rPr>
            <m:t>=</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0</m:t>
              </m:r>
              <m:r>
                <w:rPr>
                  <w:rFonts w:ascii="Cambria Math" w:eastAsia="Times New Roman" w:hAnsi="Cambria Math" w:cs="Times New Roman"/>
                  <w:sz w:val="24"/>
                  <w:szCs w:val="24"/>
                </w:rPr>
                <m:t>+</m:t>
              </m:r>
              <m:r>
                <w:rPr>
                  <w:rFonts w:ascii="Cambria Math" w:eastAsia="Times New Roman" w:hAnsi="Cambria Math" w:cs="Times New Roman"/>
                  <w:sz w:val="24"/>
                  <w:szCs w:val="24"/>
                </w:rPr>
                <m:t>0.99</m:t>
              </m:r>
              <m:r>
                <w:rPr>
                  <w:rFonts w:ascii="Cambria Math" w:eastAsia="Times New Roman" w:hAnsi="Cambria Math" w:cs="Times New Roman"/>
                  <w:sz w:val="24"/>
                  <w:szCs w:val="24"/>
                </w:rPr>
                <m:t>+0.</m:t>
              </m:r>
              <m:r>
                <w:rPr>
                  <w:rFonts w:ascii="Cambria Math" w:eastAsia="Times New Roman" w:hAnsi="Cambria Math" w:cs="Times New Roman"/>
                  <w:sz w:val="24"/>
                  <w:szCs w:val="24"/>
                </w:rPr>
                <m:t>71</m:t>
              </m:r>
              <m:r>
                <w:rPr>
                  <w:rFonts w:ascii="Cambria Math" w:eastAsia="Times New Roman" w:hAnsi="Cambria Math" w:cs="Times New Roman"/>
                  <w:sz w:val="24"/>
                  <w:szCs w:val="24"/>
                </w:rPr>
                <m:t>+</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90</m:t>
          </m:r>
        </m:oMath>
      </m:oMathPara>
    </w:p>
    <w:p w14:paraId="014449EC" w14:textId="3BC39651" w:rsidR="00F26460" w:rsidRPr="005C10EB" w:rsidRDefault="00F26460" w:rsidP="005C10EB">
      <w:pPr>
        <w:spacing w:after="3"/>
        <w:ind w:left="720" w:firstLine="720"/>
        <w:jc w:val="both"/>
      </w:pPr>
    </w:p>
    <w:tbl>
      <w:tblPr>
        <w:tblStyle w:val="TableGrid"/>
        <w:tblW w:w="5457" w:type="dxa"/>
        <w:tblInd w:w="0" w:type="dxa"/>
        <w:tblCellMar>
          <w:top w:w="11" w:type="dxa"/>
        </w:tblCellMar>
        <w:tblLook w:val="04A0" w:firstRow="1" w:lastRow="0" w:firstColumn="1" w:lastColumn="0" w:noHBand="0" w:noVBand="1"/>
      </w:tblPr>
      <w:tblGrid>
        <w:gridCol w:w="2548"/>
        <w:gridCol w:w="986"/>
        <w:gridCol w:w="1065"/>
        <w:gridCol w:w="858"/>
      </w:tblGrid>
      <w:tr w:rsidR="005C10EB" w14:paraId="42D099CA" w14:textId="77777777" w:rsidTr="00781713">
        <w:trPr>
          <w:trHeight w:val="268"/>
        </w:trPr>
        <w:tc>
          <w:tcPr>
            <w:tcW w:w="2549" w:type="dxa"/>
            <w:tcBorders>
              <w:top w:val="nil"/>
              <w:left w:val="nil"/>
              <w:bottom w:val="nil"/>
              <w:right w:val="nil"/>
            </w:tcBorders>
          </w:tcPr>
          <w:p w14:paraId="39164446" w14:textId="77777777" w:rsidR="005C10EB" w:rsidRDefault="005C10EB" w:rsidP="005C10EB">
            <w:pPr>
              <w:ind w:right="232"/>
              <w:rPr>
                <w:rFonts w:ascii="Cambria" w:eastAsia="Cambria" w:hAnsi="Cambria" w:cs="Cambria"/>
                <w:sz w:val="20"/>
              </w:rPr>
            </w:pPr>
          </w:p>
          <w:p w14:paraId="26460042" w14:textId="77777777" w:rsidR="005C10EB" w:rsidRDefault="005C10EB" w:rsidP="00781713">
            <w:pPr>
              <w:ind w:right="232"/>
              <w:jc w:val="right"/>
              <w:rPr>
                <w:rFonts w:ascii="Cambria" w:eastAsia="Cambria" w:hAnsi="Cambria" w:cs="Cambria"/>
                <w:sz w:val="20"/>
              </w:rPr>
            </w:pPr>
          </w:p>
        </w:tc>
        <w:tc>
          <w:tcPr>
            <w:tcW w:w="986" w:type="dxa"/>
            <w:tcBorders>
              <w:top w:val="nil"/>
              <w:left w:val="nil"/>
              <w:bottom w:val="nil"/>
              <w:right w:val="nil"/>
            </w:tcBorders>
          </w:tcPr>
          <w:p w14:paraId="66849ABF" w14:textId="77777777" w:rsidR="005C10EB" w:rsidRDefault="005C10EB" w:rsidP="00781713">
            <w:pPr>
              <w:rPr>
                <w:rFonts w:ascii="Cambria" w:eastAsia="Cambria" w:hAnsi="Cambria" w:cs="Cambria"/>
                <w:sz w:val="20"/>
              </w:rPr>
            </w:pPr>
          </w:p>
        </w:tc>
        <w:tc>
          <w:tcPr>
            <w:tcW w:w="1065" w:type="dxa"/>
            <w:tcBorders>
              <w:top w:val="nil"/>
              <w:left w:val="nil"/>
              <w:bottom w:val="nil"/>
              <w:right w:val="nil"/>
            </w:tcBorders>
          </w:tcPr>
          <w:p w14:paraId="08318920" w14:textId="77777777" w:rsidR="005C10EB" w:rsidRDefault="005C10EB" w:rsidP="00781713">
            <w:pPr>
              <w:ind w:left="33"/>
              <w:rPr>
                <w:rFonts w:ascii="Cambria" w:eastAsia="Cambria" w:hAnsi="Cambria" w:cs="Cambria"/>
                <w:sz w:val="20"/>
              </w:rPr>
            </w:pPr>
          </w:p>
        </w:tc>
        <w:tc>
          <w:tcPr>
            <w:tcW w:w="858" w:type="dxa"/>
            <w:tcBorders>
              <w:top w:val="nil"/>
              <w:left w:val="nil"/>
              <w:bottom w:val="nil"/>
              <w:right w:val="nil"/>
            </w:tcBorders>
          </w:tcPr>
          <w:p w14:paraId="6F664E23" w14:textId="77777777" w:rsidR="005C10EB" w:rsidRDefault="005C10EB" w:rsidP="00781713">
            <w:pPr>
              <w:jc w:val="both"/>
              <w:rPr>
                <w:rFonts w:ascii="Cambria" w:eastAsia="Cambria" w:hAnsi="Cambria" w:cs="Cambria"/>
                <w:sz w:val="20"/>
              </w:rPr>
            </w:pPr>
          </w:p>
        </w:tc>
      </w:tr>
    </w:tbl>
    <w:tbl>
      <w:tblPr>
        <w:tblStyle w:val="TableGrid0"/>
        <w:tblW w:w="0" w:type="auto"/>
        <w:tblInd w:w="972" w:type="dxa"/>
        <w:tblLook w:val="04A0" w:firstRow="1" w:lastRow="0" w:firstColumn="1" w:lastColumn="0" w:noHBand="0" w:noVBand="1"/>
      </w:tblPr>
      <w:tblGrid>
        <w:gridCol w:w="1234"/>
        <w:gridCol w:w="1234"/>
        <w:gridCol w:w="1234"/>
        <w:gridCol w:w="1234"/>
        <w:gridCol w:w="1234"/>
        <w:gridCol w:w="1234"/>
      </w:tblGrid>
      <w:tr w:rsidR="00A11ABF" w14:paraId="07184A69" w14:textId="77777777" w:rsidTr="00A11ABF">
        <w:tc>
          <w:tcPr>
            <w:tcW w:w="1234" w:type="dxa"/>
          </w:tcPr>
          <w:p w14:paraId="64789A91" w14:textId="77777777" w:rsidR="00A11ABF" w:rsidRDefault="00A11ABF" w:rsidP="00900694">
            <w:r>
              <w:t>Metric</w:t>
            </w:r>
          </w:p>
        </w:tc>
        <w:tc>
          <w:tcPr>
            <w:tcW w:w="1234" w:type="dxa"/>
          </w:tcPr>
          <w:p w14:paraId="01CE91D5" w14:textId="77777777" w:rsidR="00A11ABF" w:rsidRDefault="00A11ABF" w:rsidP="00900694">
            <w:r>
              <w:t>Class 0</w:t>
            </w:r>
          </w:p>
        </w:tc>
        <w:tc>
          <w:tcPr>
            <w:tcW w:w="1234" w:type="dxa"/>
          </w:tcPr>
          <w:p w14:paraId="6CBD5418" w14:textId="77777777" w:rsidR="00A11ABF" w:rsidRDefault="00A11ABF" w:rsidP="00900694">
            <w:r>
              <w:t>Class 1</w:t>
            </w:r>
          </w:p>
        </w:tc>
        <w:tc>
          <w:tcPr>
            <w:tcW w:w="1234" w:type="dxa"/>
          </w:tcPr>
          <w:p w14:paraId="36501402" w14:textId="77777777" w:rsidR="00A11ABF" w:rsidRDefault="00A11ABF" w:rsidP="00900694">
            <w:r>
              <w:t>Class 2</w:t>
            </w:r>
          </w:p>
        </w:tc>
        <w:tc>
          <w:tcPr>
            <w:tcW w:w="1234" w:type="dxa"/>
          </w:tcPr>
          <w:p w14:paraId="391C61E0" w14:textId="77777777" w:rsidR="00A11ABF" w:rsidRDefault="00A11ABF" w:rsidP="00900694">
            <w:r>
              <w:t>Class 3</w:t>
            </w:r>
          </w:p>
        </w:tc>
        <w:tc>
          <w:tcPr>
            <w:tcW w:w="1234" w:type="dxa"/>
          </w:tcPr>
          <w:p w14:paraId="10E39D5A" w14:textId="77777777" w:rsidR="00A11ABF" w:rsidRDefault="00A11ABF" w:rsidP="00900694">
            <w:r>
              <w:t>Macro Average</w:t>
            </w:r>
          </w:p>
        </w:tc>
      </w:tr>
      <w:tr w:rsidR="00A11ABF" w14:paraId="7AA6CE53" w14:textId="77777777" w:rsidTr="00A11ABF">
        <w:tc>
          <w:tcPr>
            <w:tcW w:w="1234" w:type="dxa"/>
          </w:tcPr>
          <w:p w14:paraId="49EB40E9" w14:textId="77777777" w:rsidR="00A11ABF" w:rsidRDefault="00A11ABF" w:rsidP="00900694">
            <w:r>
              <w:t>TP</w:t>
            </w:r>
          </w:p>
        </w:tc>
        <w:tc>
          <w:tcPr>
            <w:tcW w:w="1234" w:type="dxa"/>
          </w:tcPr>
          <w:p w14:paraId="61260F46" w14:textId="77777777" w:rsidR="00A11ABF" w:rsidRDefault="00A11ABF" w:rsidP="00900694">
            <w:r>
              <w:t>81</w:t>
            </w:r>
          </w:p>
        </w:tc>
        <w:tc>
          <w:tcPr>
            <w:tcW w:w="1234" w:type="dxa"/>
          </w:tcPr>
          <w:p w14:paraId="0C24C819" w14:textId="77777777" w:rsidR="00A11ABF" w:rsidRDefault="00A11ABF" w:rsidP="00900694">
            <w:r>
              <w:t>40</w:t>
            </w:r>
          </w:p>
        </w:tc>
        <w:tc>
          <w:tcPr>
            <w:tcW w:w="1234" w:type="dxa"/>
          </w:tcPr>
          <w:p w14:paraId="7A1D2E7C" w14:textId="77777777" w:rsidR="00A11ABF" w:rsidRDefault="00A11ABF" w:rsidP="00900694">
            <w:r>
              <w:t>22</w:t>
            </w:r>
          </w:p>
        </w:tc>
        <w:tc>
          <w:tcPr>
            <w:tcW w:w="1234" w:type="dxa"/>
          </w:tcPr>
          <w:p w14:paraId="4C8D4F38" w14:textId="77777777" w:rsidR="00A11ABF" w:rsidRDefault="00A11ABF" w:rsidP="00900694">
            <w:r>
              <w:t>30</w:t>
            </w:r>
          </w:p>
        </w:tc>
        <w:tc>
          <w:tcPr>
            <w:tcW w:w="1234" w:type="dxa"/>
          </w:tcPr>
          <w:p w14:paraId="64250111" w14:textId="77777777" w:rsidR="00A11ABF" w:rsidRDefault="00A11ABF" w:rsidP="00900694"/>
        </w:tc>
      </w:tr>
      <w:tr w:rsidR="00A11ABF" w14:paraId="1B156245" w14:textId="77777777" w:rsidTr="00A11ABF">
        <w:tc>
          <w:tcPr>
            <w:tcW w:w="1234" w:type="dxa"/>
          </w:tcPr>
          <w:p w14:paraId="6C464E98" w14:textId="77777777" w:rsidR="00A11ABF" w:rsidRDefault="00A11ABF" w:rsidP="00900694">
            <w:r>
              <w:t>FP</w:t>
            </w:r>
          </w:p>
        </w:tc>
        <w:tc>
          <w:tcPr>
            <w:tcW w:w="1234" w:type="dxa"/>
          </w:tcPr>
          <w:p w14:paraId="60421494" w14:textId="77777777" w:rsidR="00A11ABF" w:rsidRDefault="00A11ABF" w:rsidP="00900694">
            <w:r>
              <w:t>17</w:t>
            </w:r>
          </w:p>
        </w:tc>
        <w:tc>
          <w:tcPr>
            <w:tcW w:w="1234" w:type="dxa"/>
          </w:tcPr>
          <w:p w14:paraId="621C593D" w14:textId="77777777" w:rsidR="00A11ABF" w:rsidRDefault="00A11ABF" w:rsidP="00900694">
            <w:r>
              <w:t>1</w:t>
            </w:r>
          </w:p>
        </w:tc>
        <w:tc>
          <w:tcPr>
            <w:tcW w:w="1234" w:type="dxa"/>
          </w:tcPr>
          <w:p w14:paraId="74987371" w14:textId="77777777" w:rsidR="00A11ABF" w:rsidRDefault="00A11ABF" w:rsidP="00900694">
            <w:r>
              <w:t>1</w:t>
            </w:r>
          </w:p>
        </w:tc>
        <w:tc>
          <w:tcPr>
            <w:tcW w:w="1234" w:type="dxa"/>
          </w:tcPr>
          <w:p w14:paraId="1791A0AD" w14:textId="77777777" w:rsidR="00A11ABF" w:rsidRDefault="00A11ABF" w:rsidP="00900694">
            <w:r>
              <w:t>0</w:t>
            </w:r>
          </w:p>
        </w:tc>
        <w:tc>
          <w:tcPr>
            <w:tcW w:w="1234" w:type="dxa"/>
          </w:tcPr>
          <w:p w14:paraId="48CDD29B" w14:textId="77777777" w:rsidR="00A11ABF" w:rsidRDefault="00A11ABF" w:rsidP="00900694"/>
        </w:tc>
      </w:tr>
      <w:tr w:rsidR="00A11ABF" w14:paraId="741CC74A" w14:textId="77777777" w:rsidTr="00A11ABF">
        <w:tc>
          <w:tcPr>
            <w:tcW w:w="1234" w:type="dxa"/>
          </w:tcPr>
          <w:p w14:paraId="1E67C25E" w14:textId="77777777" w:rsidR="00A11ABF" w:rsidRDefault="00A11ABF" w:rsidP="00900694">
            <w:r>
              <w:t>FN</w:t>
            </w:r>
          </w:p>
        </w:tc>
        <w:tc>
          <w:tcPr>
            <w:tcW w:w="1234" w:type="dxa"/>
          </w:tcPr>
          <w:p w14:paraId="0D9846B3" w14:textId="77777777" w:rsidR="00A11ABF" w:rsidRDefault="00A11ABF" w:rsidP="00900694">
            <w:r>
              <w:t>2</w:t>
            </w:r>
          </w:p>
        </w:tc>
        <w:tc>
          <w:tcPr>
            <w:tcW w:w="1234" w:type="dxa"/>
          </w:tcPr>
          <w:p w14:paraId="25DCFD7F" w14:textId="77777777" w:rsidR="00A11ABF" w:rsidRDefault="00A11ABF" w:rsidP="00900694">
            <w:r>
              <w:t>0</w:t>
            </w:r>
          </w:p>
        </w:tc>
        <w:tc>
          <w:tcPr>
            <w:tcW w:w="1234" w:type="dxa"/>
          </w:tcPr>
          <w:p w14:paraId="29F5BB05" w14:textId="77777777" w:rsidR="00A11ABF" w:rsidRDefault="00A11ABF" w:rsidP="00900694">
            <w:r>
              <w:t>17</w:t>
            </w:r>
          </w:p>
        </w:tc>
        <w:tc>
          <w:tcPr>
            <w:tcW w:w="1234" w:type="dxa"/>
          </w:tcPr>
          <w:p w14:paraId="5314660A" w14:textId="77777777" w:rsidR="00A11ABF" w:rsidRDefault="00A11ABF" w:rsidP="00900694">
            <w:r>
              <w:t>0</w:t>
            </w:r>
          </w:p>
        </w:tc>
        <w:tc>
          <w:tcPr>
            <w:tcW w:w="1234" w:type="dxa"/>
          </w:tcPr>
          <w:p w14:paraId="509B6273" w14:textId="77777777" w:rsidR="00A11ABF" w:rsidRDefault="00A11ABF" w:rsidP="00900694"/>
        </w:tc>
      </w:tr>
      <w:tr w:rsidR="00A11ABF" w14:paraId="0FA250E2" w14:textId="77777777" w:rsidTr="00A11ABF">
        <w:tc>
          <w:tcPr>
            <w:tcW w:w="1234" w:type="dxa"/>
          </w:tcPr>
          <w:p w14:paraId="0F166935" w14:textId="77777777" w:rsidR="00A11ABF" w:rsidRDefault="00A11ABF" w:rsidP="00900694">
            <w:r>
              <w:lastRenderedPageBreak/>
              <w:t>TN</w:t>
            </w:r>
          </w:p>
        </w:tc>
        <w:tc>
          <w:tcPr>
            <w:tcW w:w="1234" w:type="dxa"/>
          </w:tcPr>
          <w:p w14:paraId="69CECB87" w14:textId="77777777" w:rsidR="00A11ABF" w:rsidRDefault="00A11ABF" w:rsidP="00900694">
            <w:r>
              <w:t>92</w:t>
            </w:r>
          </w:p>
        </w:tc>
        <w:tc>
          <w:tcPr>
            <w:tcW w:w="1234" w:type="dxa"/>
          </w:tcPr>
          <w:p w14:paraId="3D62D981" w14:textId="77777777" w:rsidR="00A11ABF" w:rsidRDefault="00A11ABF" w:rsidP="00900694">
            <w:r>
              <w:t>151</w:t>
            </w:r>
          </w:p>
        </w:tc>
        <w:tc>
          <w:tcPr>
            <w:tcW w:w="1234" w:type="dxa"/>
          </w:tcPr>
          <w:p w14:paraId="143EED14" w14:textId="77777777" w:rsidR="00A11ABF" w:rsidRDefault="00A11ABF" w:rsidP="00900694">
            <w:r>
              <w:t>152</w:t>
            </w:r>
          </w:p>
        </w:tc>
        <w:tc>
          <w:tcPr>
            <w:tcW w:w="1234" w:type="dxa"/>
          </w:tcPr>
          <w:p w14:paraId="4D19C91E" w14:textId="77777777" w:rsidR="00A11ABF" w:rsidRDefault="00A11ABF" w:rsidP="00900694">
            <w:r>
              <w:t>162</w:t>
            </w:r>
          </w:p>
        </w:tc>
        <w:tc>
          <w:tcPr>
            <w:tcW w:w="1234" w:type="dxa"/>
          </w:tcPr>
          <w:p w14:paraId="71456E38" w14:textId="77777777" w:rsidR="00A11ABF" w:rsidRDefault="00A11ABF" w:rsidP="00900694"/>
        </w:tc>
      </w:tr>
      <w:tr w:rsidR="00A11ABF" w14:paraId="11762C1F" w14:textId="77777777" w:rsidTr="00A11ABF">
        <w:tc>
          <w:tcPr>
            <w:tcW w:w="1234" w:type="dxa"/>
          </w:tcPr>
          <w:p w14:paraId="6105AF5D" w14:textId="77777777" w:rsidR="00A11ABF" w:rsidRDefault="00A11ABF" w:rsidP="00900694">
            <w:r>
              <w:t>Precision</w:t>
            </w:r>
          </w:p>
        </w:tc>
        <w:tc>
          <w:tcPr>
            <w:tcW w:w="1234" w:type="dxa"/>
          </w:tcPr>
          <w:p w14:paraId="322564A5" w14:textId="77777777" w:rsidR="00A11ABF" w:rsidRDefault="00A11ABF" w:rsidP="00900694">
            <w:r>
              <w:t>0.83</w:t>
            </w:r>
          </w:p>
        </w:tc>
        <w:tc>
          <w:tcPr>
            <w:tcW w:w="1234" w:type="dxa"/>
          </w:tcPr>
          <w:p w14:paraId="5F92C9F5" w14:textId="77777777" w:rsidR="00A11ABF" w:rsidRDefault="00A11ABF" w:rsidP="00900694">
            <w:r>
              <w:t>0.98</w:t>
            </w:r>
          </w:p>
        </w:tc>
        <w:tc>
          <w:tcPr>
            <w:tcW w:w="1234" w:type="dxa"/>
          </w:tcPr>
          <w:p w14:paraId="1D5AA8CD" w14:textId="77777777" w:rsidR="00A11ABF" w:rsidRDefault="00A11ABF" w:rsidP="00900694">
            <w:r>
              <w:t>0.96</w:t>
            </w:r>
          </w:p>
        </w:tc>
        <w:tc>
          <w:tcPr>
            <w:tcW w:w="1234" w:type="dxa"/>
          </w:tcPr>
          <w:p w14:paraId="3A0A906C" w14:textId="13E2C597" w:rsidR="00A11ABF" w:rsidRDefault="00A11ABF" w:rsidP="00900694">
            <w:r>
              <w:t>1.00</w:t>
            </w:r>
          </w:p>
        </w:tc>
        <w:tc>
          <w:tcPr>
            <w:tcW w:w="1234" w:type="dxa"/>
          </w:tcPr>
          <w:p w14:paraId="425351CE" w14:textId="77777777" w:rsidR="00A11ABF" w:rsidRDefault="00A11ABF" w:rsidP="00900694">
            <w:r>
              <w:t>0.94</w:t>
            </w:r>
          </w:p>
        </w:tc>
      </w:tr>
      <w:tr w:rsidR="00A11ABF" w14:paraId="07A6965B" w14:textId="77777777" w:rsidTr="00A11ABF">
        <w:tc>
          <w:tcPr>
            <w:tcW w:w="1234" w:type="dxa"/>
          </w:tcPr>
          <w:p w14:paraId="7D876465" w14:textId="77777777" w:rsidR="00A11ABF" w:rsidRDefault="00A11ABF" w:rsidP="00900694">
            <w:r>
              <w:t>Recall</w:t>
            </w:r>
          </w:p>
        </w:tc>
        <w:tc>
          <w:tcPr>
            <w:tcW w:w="1234" w:type="dxa"/>
          </w:tcPr>
          <w:p w14:paraId="4E236D4D" w14:textId="77777777" w:rsidR="00A11ABF" w:rsidRDefault="00A11ABF" w:rsidP="00900694">
            <w:r>
              <w:t>0.98</w:t>
            </w:r>
          </w:p>
        </w:tc>
        <w:tc>
          <w:tcPr>
            <w:tcW w:w="1234" w:type="dxa"/>
          </w:tcPr>
          <w:p w14:paraId="4025117E" w14:textId="6E612BBD" w:rsidR="00A11ABF" w:rsidRDefault="00A11ABF" w:rsidP="00900694">
            <w:r>
              <w:t>1.00</w:t>
            </w:r>
          </w:p>
        </w:tc>
        <w:tc>
          <w:tcPr>
            <w:tcW w:w="1234" w:type="dxa"/>
          </w:tcPr>
          <w:p w14:paraId="691CE58A" w14:textId="77777777" w:rsidR="00A11ABF" w:rsidRDefault="00A11ABF" w:rsidP="00900694">
            <w:r>
              <w:t>0.56</w:t>
            </w:r>
          </w:p>
        </w:tc>
        <w:tc>
          <w:tcPr>
            <w:tcW w:w="1234" w:type="dxa"/>
          </w:tcPr>
          <w:p w14:paraId="149EC603" w14:textId="38BF613C" w:rsidR="00A11ABF" w:rsidRDefault="00A11ABF" w:rsidP="00900694">
            <w:r>
              <w:t>1.00</w:t>
            </w:r>
          </w:p>
        </w:tc>
        <w:tc>
          <w:tcPr>
            <w:tcW w:w="1234" w:type="dxa"/>
          </w:tcPr>
          <w:p w14:paraId="2A1F23A1" w14:textId="77777777" w:rsidR="00A11ABF" w:rsidRDefault="00A11ABF" w:rsidP="00900694">
            <w:r>
              <w:t>0.89</w:t>
            </w:r>
          </w:p>
        </w:tc>
      </w:tr>
      <w:tr w:rsidR="00A11ABF" w14:paraId="7B4A78FA" w14:textId="77777777" w:rsidTr="00A11ABF">
        <w:tc>
          <w:tcPr>
            <w:tcW w:w="1234" w:type="dxa"/>
          </w:tcPr>
          <w:p w14:paraId="1CE2E3BF" w14:textId="77777777" w:rsidR="00A11ABF" w:rsidRDefault="00A11ABF" w:rsidP="00900694">
            <w:r>
              <w:t>F1-Score</w:t>
            </w:r>
          </w:p>
        </w:tc>
        <w:tc>
          <w:tcPr>
            <w:tcW w:w="1234" w:type="dxa"/>
          </w:tcPr>
          <w:p w14:paraId="4747E330" w14:textId="77777777" w:rsidR="00A11ABF" w:rsidRDefault="00A11ABF" w:rsidP="00900694">
            <w:r>
              <w:t>0.90</w:t>
            </w:r>
          </w:p>
        </w:tc>
        <w:tc>
          <w:tcPr>
            <w:tcW w:w="1234" w:type="dxa"/>
          </w:tcPr>
          <w:p w14:paraId="2BE3893F" w14:textId="77777777" w:rsidR="00A11ABF" w:rsidRDefault="00A11ABF" w:rsidP="00900694">
            <w:r>
              <w:t>0.99</w:t>
            </w:r>
          </w:p>
        </w:tc>
        <w:tc>
          <w:tcPr>
            <w:tcW w:w="1234" w:type="dxa"/>
          </w:tcPr>
          <w:p w14:paraId="53150370" w14:textId="77777777" w:rsidR="00A11ABF" w:rsidRDefault="00A11ABF" w:rsidP="00900694">
            <w:r>
              <w:t>0.71</w:t>
            </w:r>
          </w:p>
        </w:tc>
        <w:tc>
          <w:tcPr>
            <w:tcW w:w="1234" w:type="dxa"/>
          </w:tcPr>
          <w:p w14:paraId="6831B973" w14:textId="6457EB7E" w:rsidR="00A11ABF" w:rsidRDefault="00A11ABF" w:rsidP="00900694">
            <w:r>
              <w:t>1.00</w:t>
            </w:r>
          </w:p>
        </w:tc>
        <w:tc>
          <w:tcPr>
            <w:tcW w:w="1234" w:type="dxa"/>
          </w:tcPr>
          <w:p w14:paraId="56A461D8" w14:textId="77777777" w:rsidR="00A11ABF" w:rsidRDefault="00A11ABF" w:rsidP="00900694">
            <w:r>
              <w:t>0.90</w:t>
            </w:r>
          </w:p>
        </w:tc>
      </w:tr>
    </w:tbl>
    <w:p w14:paraId="56898653" w14:textId="77777777" w:rsidR="00ED675D" w:rsidRPr="00ED675D" w:rsidRDefault="00ED675D" w:rsidP="005C10EB">
      <w:pPr>
        <w:spacing w:after="3"/>
        <w:ind w:left="2913" w:hanging="1394"/>
        <w:jc w:val="both"/>
        <w:rPr>
          <w:rFonts w:ascii="Times New Roman" w:eastAsia="Cambria" w:hAnsi="Times New Roman" w:cs="Times New Roman"/>
        </w:rPr>
      </w:pPr>
    </w:p>
    <w:p w14:paraId="139FB9CD" w14:textId="77777777" w:rsidR="00ED675D" w:rsidRDefault="00ED675D" w:rsidP="005C10EB">
      <w:pPr>
        <w:spacing w:after="3"/>
        <w:ind w:left="2913" w:hanging="1394"/>
        <w:jc w:val="both"/>
        <w:rPr>
          <w:rFonts w:ascii="Times New Roman" w:eastAsia="Cambria" w:hAnsi="Times New Roman" w:cs="Times New Roman"/>
        </w:rPr>
      </w:pPr>
    </w:p>
    <w:p w14:paraId="7F2C4030" w14:textId="6DF48337" w:rsidR="00ED675D" w:rsidRPr="00CB0195" w:rsidRDefault="00ED675D"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3.8.3.2 Scale</w:t>
      </w:r>
    </w:p>
    <w:p w14:paraId="5FA77CF4" w14:textId="77777777" w:rsidR="00ED675D" w:rsidRPr="0055767B" w:rsidRDefault="00ED675D"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5345555" w14:textId="10B1F5B2" w:rsidR="00A11ABF" w:rsidRPr="00A11ABF" w:rsidRDefault="00000000" w:rsidP="00EA6BAE">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4980D93"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1D2738" w14:textId="21E4454B" w:rsidR="00A11ABF" w:rsidRPr="00A11ABF" w:rsidRDefault="00A11ABF" w:rsidP="00A11ABF">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0.9322</m:t>
          </m:r>
        </m:oMath>
      </m:oMathPara>
    </w:p>
    <w:p w14:paraId="4633B0F6" w14:textId="77777777" w:rsidR="009B293E" w:rsidRDefault="009B293E" w:rsidP="009B293E">
      <w:pPr>
        <w:spacing w:after="3"/>
        <w:ind w:left="720" w:firstLine="720"/>
        <w:jc w:val="both"/>
      </w:pPr>
      <w:r>
        <w:t xml:space="preserve">Class 0 </w:t>
      </w:r>
    </w:p>
    <w:p w14:paraId="4818A3E9" w14:textId="13C7AFA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m:t>
              </m:r>
              <m:r>
                <w:rPr>
                  <w:rFonts w:ascii="Cambria Math" w:eastAsia="Times New Roman" w:hAnsi="Cambria Math" w:cs="Times New Roman"/>
                  <w:sz w:val="24"/>
                  <w:szCs w:val="24"/>
                </w:rPr>
                <m:t>1</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80</m:t>
          </m:r>
          <m:r>
            <w:rPr>
              <w:rFonts w:ascii="Cambria Math" w:eastAsia="Times New Roman" w:hAnsi="Cambria Math" w:cs="Times New Roman"/>
              <w:sz w:val="24"/>
              <w:szCs w:val="24"/>
            </w:rPr>
            <m:t xml:space="preserve"> ~0.8</m:t>
          </m:r>
          <m:r>
            <w:rPr>
              <w:rFonts w:ascii="Cambria Math" w:eastAsia="Times New Roman" w:hAnsi="Cambria Math" w:cs="Times New Roman"/>
              <w:sz w:val="24"/>
              <w:szCs w:val="24"/>
            </w:rPr>
            <m:t>8</m:t>
          </m:r>
        </m:oMath>
      </m:oMathPara>
    </w:p>
    <w:p w14:paraId="7454F39D" w14:textId="77777777" w:rsidR="009B293E" w:rsidRPr="00F26460" w:rsidRDefault="009B293E" w:rsidP="009B293E">
      <w:pPr>
        <w:spacing w:after="3"/>
        <w:ind w:left="720" w:firstLine="720"/>
        <w:jc w:val="both"/>
        <w:rPr>
          <w:bCs/>
          <w:sz w:val="24"/>
          <w:szCs w:val="24"/>
        </w:rPr>
      </w:pPr>
    </w:p>
    <w:p w14:paraId="7A12C34B"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3CDB1ECA" w14:textId="77777777" w:rsidR="009B293E" w:rsidRPr="00F26460" w:rsidRDefault="009B293E" w:rsidP="009B293E">
      <w:pPr>
        <w:spacing w:after="3"/>
        <w:ind w:left="720" w:firstLine="720"/>
        <w:jc w:val="both"/>
        <w:rPr>
          <w:bCs/>
          <w:sz w:val="24"/>
          <w:szCs w:val="24"/>
        </w:rPr>
      </w:pPr>
    </w:p>
    <w:p w14:paraId="3D38FFAD" w14:textId="635228F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m:t>
              </m:r>
              <m:r>
                <w:rPr>
                  <w:rFonts w:ascii="Cambria Math" w:eastAsia="Times New Roman" w:hAnsi="Cambria Math" w:cs="Times New Roman"/>
                  <w:sz w:val="24"/>
                  <w:szCs w:val="24"/>
                </w:rPr>
                <m:t>8</m:t>
              </m:r>
              <m:r>
                <w:rPr>
                  <w:rFonts w:ascii="Cambria Math" w:eastAsia="Times New Roman" w:hAnsi="Cambria Math" w:cs="Times New Roman"/>
                  <w:sz w:val="24"/>
                  <w:szCs w:val="24"/>
                </w:rPr>
                <m:t>*0.98</m:t>
              </m:r>
            </m:num>
            <m:den>
              <m:r>
                <w:rPr>
                  <w:rFonts w:ascii="Cambria Math" w:eastAsia="Times New Roman" w:hAnsi="Cambria Math" w:cs="Times New Roman"/>
                  <w:sz w:val="24"/>
                  <w:szCs w:val="24"/>
                </w:rPr>
                <m:t>0.8</m:t>
              </m:r>
              <m:r>
                <w:rPr>
                  <w:rFonts w:ascii="Cambria Math" w:eastAsia="Times New Roman" w:hAnsi="Cambria Math" w:cs="Times New Roman"/>
                  <w:sz w:val="24"/>
                  <w:szCs w:val="24"/>
                </w:rPr>
                <m:t>8</m:t>
              </m:r>
              <m:r>
                <w:rPr>
                  <w:rFonts w:ascii="Cambria Math" w:eastAsia="Times New Roman" w:hAnsi="Cambria Math" w:cs="Times New Roman"/>
                  <w:sz w:val="24"/>
                  <w:szCs w:val="24"/>
                </w:rPr>
                <m:t>+0.98</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927</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3</m:t>
          </m:r>
        </m:oMath>
      </m:oMathPara>
    </w:p>
    <w:p w14:paraId="4EB576F3" w14:textId="77777777" w:rsidR="009B293E" w:rsidRDefault="009B293E" w:rsidP="009B293E">
      <w:pPr>
        <w:spacing w:after="3"/>
        <w:ind w:left="720" w:firstLine="720"/>
        <w:jc w:val="both"/>
      </w:pPr>
      <w:r>
        <w:t xml:space="preserve">Class 1 </w:t>
      </w:r>
    </w:p>
    <w:p w14:paraId="22A11FB9" w14:textId="438888E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m:t>
              </m:r>
              <m:r>
                <w:rPr>
                  <w:rFonts w:ascii="Cambria Math" w:eastAsia="Times New Roman" w:hAnsi="Cambria Math" w:cs="Times New Roman"/>
                  <w:sz w:val="24"/>
                  <w:szCs w:val="24"/>
                </w:rPr>
                <m:t>0</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1A4AAEB6" w14:textId="77777777" w:rsidR="009B293E" w:rsidRPr="00F26460" w:rsidRDefault="009B293E" w:rsidP="009B293E">
      <w:pPr>
        <w:spacing w:after="3"/>
        <w:ind w:left="720" w:firstLine="720"/>
        <w:jc w:val="both"/>
        <w:rPr>
          <w:bCs/>
          <w:sz w:val="24"/>
          <w:szCs w:val="24"/>
        </w:rPr>
      </w:pPr>
    </w:p>
    <w:p w14:paraId="3E1D3FEE"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32A4FB4" w14:textId="77777777" w:rsidR="009B293E" w:rsidRPr="00F26460" w:rsidRDefault="009B293E" w:rsidP="009B293E">
      <w:pPr>
        <w:spacing w:after="3"/>
        <w:ind w:left="720" w:firstLine="720"/>
        <w:jc w:val="both"/>
        <w:rPr>
          <w:bCs/>
          <w:sz w:val="24"/>
          <w:szCs w:val="24"/>
        </w:rPr>
      </w:pPr>
    </w:p>
    <w:p w14:paraId="09404F63" w14:textId="5CEE7F68"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r>
                <w:rPr>
                  <w:rFonts w:ascii="Cambria Math" w:eastAsia="Times New Roman" w:hAnsi="Cambria Math" w:cs="Times New Roman"/>
                  <w:sz w:val="24"/>
                  <w:szCs w:val="24"/>
                </w:rPr>
                <m:t>1</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033235C7" w14:textId="77777777" w:rsidR="009B293E" w:rsidRDefault="009B293E" w:rsidP="009B293E">
      <w:pPr>
        <w:spacing w:after="3"/>
        <w:ind w:left="720" w:firstLine="720"/>
        <w:jc w:val="both"/>
      </w:pPr>
    </w:p>
    <w:p w14:paraId="3845CF3A" w14:textId="77777777" w:rsidR="009B293E" w:rsidRDefault="009B293E" w:rsidP="009B293E">
      <w:pPr>
        <w:spacing w:after="3"/>
        <w:ind w:left="720" w:firstLine="720"/>
        <w:jc w:val="both"/>
      </w:pPr>
      <w:r>
        <w:t xml:space="preserve">Class 2 </w:t>
      </w:r>
    </w:p>
    <w:p w14:paraId="692BBAA4" w14:textId="61590E48"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9</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9+2</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935</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4</m:t>
          </m:r>
        </m:oMath>
      </m:oMathPara>
    </w:p>
    <w:p w14:paraId="4DA415F8" w14:textId="77777777" w:rsidR="009B293E" w:rsidRPr="00F26460" w:rsidRDefault="009B293E" w:rsidP="009B293E">
      <w:pPr>
        <w:spacing w:after="3"/>
        <w:ind w:left="720" w:firstLine="720"/>
        <w:jc w:val="both"/>
        <w:rPr>
          <w:bCs/>
          <w:sz w:val="24"/>
          <w:szCs w:val="24"/>
        </w:rPr>
      </w:pPr>
    </w:p>
    <w:p w14:paraId="2AEBB69E" w14:textId="6DF473A3"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9</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9</m:t>
              </m:r>
              <m:r>
                <w:rPr>
                  <w:rFonts w:ascii="Cambria Math" w:eastAsia="Times New Roman" w:hAnsi="Cambria Math" w:cs="Times New Roman"/>
                  <w:sz w:val="24"/>
                  <w:szCs w:val="24"/>
                </w:rPr>
                <m:t>+1</m:t>
              </m:r>
              <m:r>
                <w:rPr>
                  <w:rFonts w:ascii="Cambria Math" w:eastAsia="Times New Roman" w:hAnsi="Cambria Math" w:cs="Times New Roman"/>
                  <w:sz w:val="24"/>
                  <w:szCs w:val="24"/>
                </w:rPr>
                <m:t>0</m:t>
              </m:r>
            </m:den>
          </m:f>
          <m:r>
            <w:rPr>
              <w:rFonts w:ascii="Cambria Math" w:eastAsia="Times New Roman" w:hAnsi="Cambria Math" w:cs="Times New Roman"/>
              <w:sz w:val="24"/>
              <w:szCs w:val="24"/>
            </w:rPr>
            <m:t>=0.</m:t>
          </m:r>
          <m:r>
            <w:rPr>
              <w:rFonts w:ascii="Cambria Math" w:eastAsia="Times New Roman" w:hAnsi="Cambria Math" w:cs="Times New Roman"/>
              <w:sz w:val="24"/>
              <w:szCs w:val="24"/>
            </w:rPr>
            <m:t>743</m:t>
          </m:r>
          <m:r>
            <w:rPr>
              <w:rFonts w:ascii="Cambria Math" w:eastAsia="Times New Roman" w:hAnsi="Cambria Math" w:cs="Times New Roman"/>
              <w:sz w:val="24"/>
              <w:szCs w:val="24"/>
            </w:rPr>
            <m:t>~0.</m:t>
          </m:r>
          <m:r>
            <w:rPr>
              <w:rFonts w:ascii="Cambria Math" w:eastAsia="Times New Roman" w:hAnsi="Cambria Math" w:cs="Times New Roman"/>
              <w:sz w:val="24"/>
              <w:szCs w:val="24"/>
            </w:rPr>
            <m:t>74</m:t>
          </m:r>
        </m:oMath>
      </m:oMathPara>
    </w:p>
    <w:p w14:paraId="2FC997FA" w14:textId="77777777" w:rsidR="009B293E" w:rsidRPr="00F26460" w:rsidRDefault="009B293E" w:rsidP="009B293E">
      <w:pPr>
        <w:spacing w:after="3"/>
        <w:ind w:left="720" w:firstLine="720"/>
        <w:jc w:val="both"/>
        <w:rPr>
          <w:bCs/>
          <w:sz w:val="24"/>
          <w:szCs w:val="24"/>
        </w:rPr>
      </w:pPr>
    </w:p>
    <w:p w14:paraId="63D81DB9" w14:textId="08B9D52E" w:rsidR="009B293E" w:rsidRPr="00013BDC"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w:lastRenderedPageBreak/>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m:t>
              </m:r>
              <m:r>
                <w:rPr>
                  <w:rFonts w:ascii="Cambria Math" w:eastAsia="Times New Roman" w:hAnsi="Cambria Math" w:cs="Times New Roman"/>
                  <w:sz w:val="24"/>
                  <w:szCs w:val="24"/>
                </w:rPr>
                <m:t>94</m:t>
              </m:r>
              <m:r>
                <w:rPr>
                  <w:rFonts w:ascii="Cambria Math" w:eastAsia="Times New Roman" w:hAnsi="Cambria Math" w:cs="Times New Roman"/>
                  <w:sz w:val="24"/>
                  <w:szCs w:val="24"/>
                </w:rPr>
                <m:t>*0.</m:t>
              </m:r>
              <m:r>
                <w:rPr>
                  <w:rFonts w:ascii="Cambria Math" w:eastAsia="Times New Roman" w:hAnsi="Cambria Math" w:cs="Times New Roman"/>
                  <w:sz w:val="24"/>
                  <w:szCs w:val="24"/>
                </w:rPr>
                <m:t>74</m:t>
              </m:r>
            </m:num>
            <m:den>
              <m:r>
                <w:rPr>
                  <w:rFonts w:ascii="Cambria Math" w:eastAsia="Times New Roman" w:hAnsi="Cambria Math" w:cs="Times New Roman"/>
                  <w:sz w:val="24"/>
                  <w:szCs w:val="24"/>
                </w:rPr>
                <m:t>0.</m:t>
              </m:r>
              <m:r>
                <w:rPr>
                  <w:rFonts w:ascii="Cambria Math" w:eastAsia="Times New Roman" w:hAnsi="Cambria Math" w:cs="Times New Roman"/>
                  <w:sz w:val="24"/>
                  <w:szCs w:val="24"/>
                </w:rPr>
                <m:t>94</m:t>
              </m:r>
              <m:r>
                <w:rPr>
                  <w:rFonts w:ascii="Cambria Math" w:eastAsia="Times New Roman" w:hAnsi="Cambria Math" w:cs="Times New Roman"/>
                  <w:sz w:val="24"/>
                  <w:szCs w:val="24"/>
                </w:rPr>
                <m:t>+0.</m:t>
              </m:r>
              <m:r>
                <w:rPr>
                  <w:rFonts w:ascii="Cambria Math" w:eastAsia="Times New Roman" w:hAnsi="Cambria Math" w:cs="Times New Roman"/>
                  <w:sz w:val="24"/>
                  <w:szCs w:val="24"/>
                </w:rPr>
                <m:t>74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828</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83</m:t>
          </m:r>
        </m:oMath>
      </m:oMathPara>
    </w:p>
    <w:p w14:paraId="74F91C1E" w14:textId="77777777" w:rsidR="009B293E" w:rsidRPr="00013BDC" w:rsidRDefault="009B293E" w:rsidP="009B293E">
      <w:pPr>
        <w:spacing w:after="3"/>
        <w:ind w:left="720" w:firstLine="720"/>
        <w:jc w:val="both"/>
        <w:rPr>
          <w:bCs/>
          <w:sz w:val="24"/>
          <w:szCs w:val="24"/>
        </w:rPr>
      </w:pPr>
    </w:p>
    <w:p w14:paraId="13B8A9E8" w14:textId="77777777" w:rsidR="009B293E" w:rsidRDefault="009B293E" w:rsidP="009B293E">
      <w:pPr>
        <w:spacing w:after="3"/>
        <w:ind w:left="720" w:firstLine="720"/>
        <w:jc w:val="both"/>
      </w:pPr>
      <w:r>
        <w:t xml:space="preserve">Class 3 </w:t>
      </w:r>
    </w:p>
    <w:p w14:paraId="2E5AD843" w14:textId="400EF2A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m:t>
              </m:r>
              <m:r>
                <w:rPr>
                  <w:rFonts w:ascii="Cambria Math" w:eastAsia="Times New Roman" w:hAnsi="Cambria Math" w:cs="Times New Roman"/>
                  <w:sz w:val="24"/>
                  <w:szCs w:val="24"/>
                </w:rPr>
                <m:t>+0</m:t>
              </m:r>
            </m:den>
          </m:f>
          <m:r>
            <w:rPr>
              <w:rFonts w:ascii="Cambria Math" w:eastAsia="Times New Roman" w:hAnsi="Cambria Math" w:cs="Times New Roman"/>
              <w:sz w:val="24"/>
              <w:szCs w:val="24"/>
            </w:rPr>
            <m:t>=1.00</m:t>
          </m:r>
        </m:oMath>
      </m:oMathPara>
    </w:p>
    <w:p w14:paraId="6E2757E8" w14:textId="77777777" w:rsidR="009B293E" w:rsidRPr="00F26460" w:rsidRDefault="009B293E" w:rsidP="009B293E">
      <w:pPr>
        <w:spacing w:after="3"/>
        <w:ind w:left="720" w:firstLine="720"/>
        <w:jc w:val="both"/>
        <w:rPr>
          <w:bCs/>
          <w:sz w:val="24"/>
          <w:szCs w:val="24"/>
        </w:rPr>
      </w:pPr>
    </w:p>
    <w:p w14:paraId="766449C0" w14:textId="5F074715"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0.966~0.97</m:t>
          </m:r>
        </m:oMath>
      </m:oMathPara>
    </w:p>
    <w:p w14:paraId="006E4F4D" w14:textId="77777777" w:rsidR="009B293E" w:rsidRPr="00F26460" w:rsidRDefault="009B293E" w:rsidP="009B293E">
      <w:pPr>
        <w:spacing w:after="3"/>
        <w:ind w:left="720" w:firstLine="720"/>
        <w:jc w:val="both"/>
        <w:rPr>
          <w:bCs/>
          <w:sz w:val="24"/>
          <w:szCs w:val="24"/>
        </w:rPr>
      </w:pPr>
    </w:p>
    <w:p w14:paraId="22E4FCE3" w14:textId="3D6153B0"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m:t>
              </m:r>
              <m:r>
                <w:rPr>
                  <w:rFonts w:ascii="Cambria Math" w:eastAsia="Times New Roman" w:hAnsi="Cambria Math" w:cs="Times New Roman"/>
                  <w:sz w:val="24"/>
                  <w:szCs w:val="24"/>
                </w:rPr>
                <m:t>0.97</m:t>
              </m:r>
            </m:num>
            <m:den>
              <m:r>
                <w:rPr>
                  <w:rFonts w:ascii="Cambria Math" w:eastAsia="Times New Roman" w:hAnsi="Cambria Math" w:cs="Times New Roman"/>
                  <w:sz w:val="24"/>
                  <w:szCs w:val="24"/>
                </w:rPr>
                <m:t>1+</m:t>
              </m:r>
              <m:r>
                <w:rPr>
                  <w:rFonts w:ascii="Cambria Math" w:eastAsia="Times New Roman" w:hAnsi="Cambria Math" w:cs="Times New Roman"/>
                  <w:sz w:val="24"/>
                  <w:szCs w:val="24"/>
                </w:rPr>
                <m:t>0.97</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0.984~0.98</m:t>
          </m:r>
        </m:oMath>
      </m:oMathPara>
    </w:p>
    <w:p w14:paraId="45C667FB" w14:textId="77777777" w:rsidR="009B293E" w:rsidRPr="005C10EB" w:rsidRDefault="009B293E" w:rsidP="009B293E">
      <w:pPr>
        <w:spacing w:after="3"/>
        <w:ind w:left="720" w:firstLine="720"/>
        <w:jc w:val="both"/>
      </w:pPr>
    </w:p>
    <w:p w14:paraId="678FF384" w14:textId="77777777" w:rsidR="009B293E" w:rsidRPr="005C10EB" w:rsidRDefault="009B293E" w:rsidP="009B293E">
      <w:pPr>
        <w:spacing w:after="3"/>
        <w:ind w:left="720" w:firstLine="720"/>
        <w:jc w:val="both"/>
      </w:pPr>
    </w:p>
    <w:p w14:paraId="187E03B2" w14:textId="17D8168C" w:rsidR="009B293E" w:rsidRPr="00721758"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m:t>
              </m:r>
              <m:r>
                <w:rPr>
                  <w:rFonts w:ascii="Cambria Math" w:eastAsia="Times New Roman" w:hAnsi="Cambria Math" w:cs="Times New Roman"/>
                  <w:sz w:val="24"/>
                  <w:szCs w:val="24"/>
                </w:rPr>
                <m:t>8</m:t>
              </m:r>
              <m:r>
                <w:rPr>
                  <w:rFonts w:ascii="Cambria Math" w:eastAsia="Times New Roman" w:hAnsi="Cambria Math" w:cs="Times New Roman"/>
                  <w:sz w:val="24"/>
                  <w:szCs w:val="24"/>
                </w:rPr>
                <m:t>+</m:t>
              </m:r>
              <m:r>
                <w:rPr>
                  <w:rFonts w:ascii="Cambria Math" w:eastAsia="Times New Roman" w:hAnsi="Cambria Math" w:cs="Times New Roman"/>
                  <w:sz w:val="24"/>
                  <w:szCs w:val="24"/>
                </w:rPr>
                <m:t>1.00</m:t>
              </m:r>
              <m:r>
                <w:rPr>
                  <w:rFonts w:ascii="Cambria Math" w:eastAsia="Times New Roman" w:hAnsi="Cambria Math" w:cs="Times New Roman"/>
                  <w:sz w:val="24"/>
                  <w:szCs w:val="24"/>
                </w:rPr>
                <m:t>+0.9</m:t>
              </m:r>
              <m:r>
                <w:rPr>
                  <w:rFonts w:ascii="Cambria Math" w:eastAsia="Times New Roman" w:hAnsi="Cambria Math" w:cs="Times New Roman"/>
                  <w:sz w:val="24"/>
                  <w:szCs w:val="24"/>
                </w:rPr>
                <m:t>4</m:t>
              </m:r>
              <m:r>
                <w:rPr>
                  <w:rFonts w:ascii="Cambria Math" w:eastAsia="Times New Roman" w:hAnsi="Cambria Math" w:cs="Times New Roman"/>
                  <w:sz w:val="24"/>
                  <w:szCs w:val="24"/>
                </w:rPr>
                <m:t>+1.00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55</m:t>
          </m:r>
          <m:r>
            <w:rPr>
              <w:rFonts w:ascii="Cambria Math" w:eastAsia="Times New Roman" w:hAnsi="Cambria Math" w:cs="Times New Roman"/>
              <w:sz w:val="24"/>
              <w:szCs w:val="24"/>
            </w:rPr>
            <m:t>~0.9</m:t>
          </m:r>
          <m:r>
            <w:rPr>
              <w:rFonts w:ascii="Cambria Math" w:eastAsia="Times New Roman" w:hAnsi="Cambria Math" w:cs="Times New Roman"/>
              <w:sz w:val="24"/>
              <w:szCs w:val="24"/>
            </w:rPr>
            <m:t>6</m:t>
          </m:r>
        </m:oMath>
      </m:oMathPara>
    </w:p>
    <w:p w14:paraId="356076FE" w14:textId="77777777" w:rsidR="009B293E" w:rsidRPr="005C10EB" w:rsidRDefault="009B293E" w:rsidP="009B293E">
      <w:pPr>
        <w:spacing w:after="3"/>
        <w:ind w:left="720" w:firstLine="720"/>
        <w:jc w:val="both"/>
      </w:pPr>
    </w:p>
    <w:p w14:paraId="50C1B202" w14:textId="0E388D93" w:rsidR="009B293E" w:rsidRPr="003323EE"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m:t>
              </m:r>
              <m:r>
                <w:rPr>
                  <w:rFonts w:ascii="Cambria Math" w:eastAsia="Times New Roman" w:hAnsi="Cambria Math" w:cs="Times New Roman"/>
                  <w:sz w:val="24"/>
                  <w:szCs w:val="24"/>
                </w:rPr>
                <m:t>74</m:t>
              </m:r>
              <m:r>
                <w:rPr>
                  <w:rFonts w:ascii="Cambria Math" w:eastAsia="Times New Roman" w:hAnsi="Cambria Math" w:cs="Times New Roman"/>
                  <w:sz w:val="24"/>
                  <w:szCs w:val="24"/>
                </w:rPr>
                <m:t>+</m:t>
              </m:r>
              <m:r>
                <w:rPr>
                  <w:rFonts w:ascii="Cambria Math" w:eastAsia="Times New Roman" w:hAnsi="Cambria Math" w:cs="Times New Roman"/>
                  <w:sz w:val="24"/>
                  <w:szCs w:val="24"/>
                </w:rPr>
                <m:t>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922</m:t>
          </m:r>
          <m:r>
            <w:rPr>
              <w:rFonts w:ascii="Cambria Math" w:eastAsia="Times New Roman" w:hAnsi="Cambria Math" w:cs="Times New Roman"/>
              <w:sz w:val="24"/>
              <w:szCs w:val="24"/>
            </w:rPr>
            <m:t>~0.</m:t>
          </m:r>
          <m:r>
            <w:rPr>
              <w:rFonts w:ascii="Cambria Math" w:eastAsia="Times New Roman" w:hAnsi="Cambria Math" w:cs="Times New Roman"/>
              <w:sz w:val="24"/>
              <w:szCs w:val="24"/>
            </w:rPr>
            <m:t>92</m:t>
          </m:r>
        </m:oMath>
      </m:oMathPara>
    </w:p>
    <w:p w14:paraId="31D6D85C" w14:textId="77777777" w:rsidR="009B293E" w:rsidRDefault="009B293E" w:rsidP="009B293E">
      <w:pPr>
        <w:spacing w:after="3"/>
        <w:ind w:left="720" w:firstLine="720"/>
        <w:jc w:val="both"/>
        <w:rPr>
          <w:bCs/>
          <w:sz w:val="24"/>
          <w:szCs w:val="24"/>
        </w:rPr>
      </w:pPr>
    </w:p>
    <w:p w14:paraId="1A370EE6" w14:textId="278573C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3</m:t>
              </m:r>
              <m:r>
                <w:rPr>
                  <w:rFonts w:ascii="Cambria Math" w:eastAsia="Times New Roman" w:hAnsi="Cambria Math" w:cs="Times New Roman"/>
                  <w:sz w:val="24"/>
                  <w:szCs w:val="24"/>
                </w:rPr>
                <m:t>+</m:t>
              </m:r>
              <m:r>
                <w:rPr>
                  <w:rFonts w:ascii="Cambria Math" w:eastAsia="Times New Roman" w:hAnsi="Cambria Math" w:cs="Times New Roman"/>
                  <w:sz w:val="24"/>
                  <w:szCs w:val="24"/>
                </w:rPr>
                <m:t>1</m:t>
              </m:r>
              <m:r>
                <w:rPr>
                  <w:rFonts w:ascii="Cambria Math" w:eastAsia="Times New Roman" w:hAnsi="Cambria Math" w:cs="Times New Roman"/>
                  <w:sz w:val="24"/>
                  <w:szCs w:val="24"/>
                </w:rPr>
                <m:t>+0.</m:t>
              </m:r>
              <m:r>
                <w:rPr>
                  <w:rFonts w:ascii="Cambria Math" w:eastAsia="Times New Roman" w:hAnsi="Cambria Math" w:cs="Times New Roman"/>
                  <w:sz w:val="24"/>
                  <w:szCs w:val="24"/>
                </w:rPr>
                <m:t>83</m:t>
              </m:r>
              <m:r>
                <w:rPr>
                  <w:rFonts w:ascii="Cambria Math" w:eastAsia="Times New Roman" w:hAnsi="Cambria Math" w:cs="Times New Roman"/>
                  <w:sz w:val="24"/>
                  <w:szCs w:val="24"/>
                </w:rPr>
                <m:t>+</m:t>
              </m:r>
              <m:r>
                <w:rPr>
                  <w:rFonts w:ascii="Cambria Math" w:eastAsia="Times New Roman" w:hAnsi="Cambria Math" w:cs="Times New Roman"/>
                  <w:sz w:val="24"/>
                  <w:szCs w:val="24"/>
                </w:rPr>
                <m:t>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35~0.94</m:t>
          </m:r>
        </m:oMath>
      </m:oMathPara>
    </w:p>
    <w:p w14:paraId="3E5818FA" w14:textId="77777777" w:rsid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C6D058" w14:textId="77777777" w:rsidR="009B293E" w:rsidRPr="00A11ABF" w:rsidRDefault="009B293E" w:rsidP="00EA6BAE">
      <w:pPr>
        <w:keepNext/>
        <w:keepLines/>
        <w:spacing w:after="0"/>
        <w:ind w:left="-5" w:hanging="10"/>
        <w:outlineLvl w:val="0"/>
        <w:rPr>
          <w:rFonts w:ascii="Times New Roman" w:eastAsia="Times New Roman" w:hAnsi="Times New Roman" w:cs="Times New Roman"/>
          <w:sz w:val="24"/>
          <w:szCs w:val="24"/>
        </w:rPr>
      </w:pPr>
    </w:p>
    <w:tbl>
      <w:tblPr>
        <w:tblStyle w:val="TableGrid0"/>
        <w:tblW w:w="0" w:type="auto"/>
        <w:jc w:val="center"/>
        <w:tblLook w:val="04A0" w:firstRow="1" w:lastRow="0" w:firstColumn="1" w:lastColumn="0" w:noHBand="0" w:noVBand="1"/>
      </w:tblPr>
      <w:tblGrid>
        <w:gridCol w:w="1234"/>
        <w:gridCol w:w="1234"/>
        <w:gridCol w:w="1234"/>
        <w:gridCol w:w="1234"/>
        <w:gridCol w:w="1234"/>
        <w:gridCol w:w="1234"/>
      </w:tblGrid>
      <w:tr w:rsidR="00A11ABF" w14:paraId="39592536" w14:textId="77777777" w:rsidTr="00A11ABF">
        <w:trPr>
          <w:jc w:val="center"/>
        </w:trPr>
        <w:tc>
          <w:tcPr>
            <w:tcW w:w="1234" w:type="dxa"/>
          </w:tcPr>
          <w:p w14:paraId="15E3AC07" w14:textId="77777777" w:rsidR="00A11ABF" w:rsidRDefault="00A11ABF" w:rsidP="00900694">
            <w:bookmarkStart w:id="44" w:name="_Hlk182829618"/>
            <w:r>
              <w:t>Metric</w:t>
            </w:r>
          </w:p>
        </w:tc>
        <w:tc>
          <w:tcPr>
            <w:tcW w:w="1234" w:type="dxa"/>
          </w:tcPr>
          <w:p w14:paraId="5A4B3473" w14:textId="77777777" w:rsidR="00A11ABF" w:rsidRDefault="00A11ABF" w:rsidP="00900694">
            <w:r>
              <w:t>Class 0</w:t>
            </w:r>
          </w:p>
        </w:tc>
        <w:tc>
          <w:tcPr>
            <w:tcW w:w="1234" w:type="dxa"/>
          </w:tcPr>
          <w:p w14:paraId="12280A8E" w14:textId="77777777" w:rsidR="00A11ABF" w:rsidRDefault="00A11ABF" w:rsidP="00900694">
            <w:r>
              <w:t>Class 1</w:t>
            </w:r>
          </w:p>
        </w:tc>
        <w:tc>
          <w:tcPr>
            <w:tcW w:w="1234" w:type="dxa"/>
          </w:tcPr>
          <w:p w14:paraId="252996D8" w14:textId="77777777" w:rsidR="00A11ABF" w:rsidRDefault="00A11ABF" w:rsidP="00900694">
            <w:r>
              <w:t>Class 2</w:t>
            </w:r>
          </w:p>
        </w:tc>
        <w:tc>
          <w:tcPr>
            <w:tcW w:w="1234" w:type="dxa"/>
          </w:tcPr>
          <w:p w14:paraId="478CAB38" w14:textId="77777777" w:rsidR="00A11ABF" w:rsidRDefault="00A11ABF" w:rsidP="00900694">
            <w:r>
              <w:t>Class 3</w:t>
            </w:r>
          </w:p>
        </w:tc>
        <w:tc>
          <w:tcPr>
            <w:tcW w:w="1234" w:type="dxa"/>
          </w:tcPr>
          <w:p w14:paraId="7A915982" w14:textId="77777777" w:rsidR="00A11ABF" w:rsidRDefault="00A11ABF" w:rsidP="00900694">
            <w:r>
              <w:t>Macro Average</w:t>
            </w:r>
          </w:p>
        </w:tc>
      </w:tr>
      <w:tr w:rsidR="00A11ABF" w14:paraId="6DD9A7DB" w14:textId="77777777" w:rsidTr="00A11ABF">
        <w:trPr>
          <w:jc w:val="center"/>
        </w:trPr>
        <w:tc>
          <w:tcPr>
            <w:tcW w:w="1234" w:type="dxa"/>
          </w:tcPr>
          <w:p w14:paraId="2BF54B74" w14:textId="77777777" w:rsidR="00A11ABF" w:rsidRDefault="00A11ABF" w:rsidP="00900694">
            <w:r>
              <w:t>TP</w:t>
            </w:r>
          </w:p>
        </w:tc>
        <w:tc>
          <w:tcPr>
            <w:tcW w:w="1234" w:type="dxa"/>
          </w:tcPr>
          <w:p w14:paraId="7C5C7BE0" w14:textId="77777777" w:rsidR="00A11ABF" w:rsidRDefault="00A11ABF" w:rsidP="00900694">
            <w:r>
              <w:t>81</w:t>
            </w:r>
          </w:p>
        </w:tc>
        <w:tc>
          <w:tcPr>
            <w:tcW w:w="1234" w:type="dxa"/>
          </w:tcPr>
          <w:p w14:paraId="03093F4F" w14:textId="77777777" w:rsidR="00A11ABF" w:rsidRDefault="00A11ABF" w:rsidP="00900694">
            <w:r>
              <w:t>40</w:t>
            </w:r>
          </w:p>
        </w:tc>
        <w:tc>
          <w:tcPr>
            <w:tcW w:w="1234" w:type="dxa"/>
          </w:tcPr>
          <w:p w14:paraId="14CE61CA" w14:textId="77777777" w:rsidR="00A11ABF" w:rsidRDefault="00A11ABF" w:rsidP="00900694">
            <w:r>
              <w:t>29</w:t>
            </w:r>
          </w:p>
        </w:tc>
        <w:tc>
          <w:tcPr>
            <w:tcW w:w="1234" w:type="dxa"/>
          </w:tcPr>
          <w:p w14:paraId="4C8A3CAE" w14:textId="77777777" w:rsidR="00A11ABF" w:rsidRDefault="00A11ABF" w:rsidP="00900694">
            <w:r>
              <w:t>29</w:t>
            </w:r>
          </w:p>
        </w:tc>
        <w:tc>
          <w:tcPr>
            <w:tcW w:w="1234" w:type="dxa"/>
          </w:tcPr>
          <w:p w14:paraId="6E46B5D3" w14:textId="77777777" w:rsidR="00A11ABF" w:rsidRDefault="00A11ABF" w:rsidP="00900694"/>
        </w:tc>
      </w:tr>
      <w:tr w:rsidR="00A11ABF" w14:paraId="5CEAFB03" w14:textId="77777777" w:rsidTr="00A11ABF">
        <w:trPr>
          <w:jc w:val="center"/>
        </w:trPr>
        <w:tc>
          <w:tcPr>
            <w:tcW w:w="1234" w:type="dxa"/>
          </w:tcPr>
          <w:p w14:paraId="52096801" w14:textId="77777777" w:rsidR="00A11ABF" w:rsidRDefault="00A11ABF" w:rsidP="00900694">
            <w:r>
              <w:t>FP</w:t>
            </w:r>
          </w:p>
        </w:tc>
        <w:tc>
          <w:tcPr>
            <w:tcW w:w="1234" w:type="dxa"/>
          </w:tcPr>
          <w:p w14:paraId="4DE7DA7C" w14:textId="77777777" w:rsidR="00A11ABF" w:rsidRDefault="00A11ABF" w:rsidP="00900694">
            <w:r>
              <w:t>11</w:t>
            </w:r>
          </w:p>
        </w:tc>
        <w:tc>
          <w:tcPr>
            <w:tcW w:w="1234" w:type="dxa"/>
          </w:tcPr>
          <w:p w14:paraId="52B5A502" w14:textId="77777777" w:rsidR="00A11ABF" w:rsidRDefault="00A11ABF" w:rsidP="00900694">
            <w:r>
              <w:t>0</w:t>
            </w:r>
          </w:p>
        </w:tc>
        <w:tc>
          <w:tcPr>
            <w:tcW w:w="1234" w:type="dxa"/>
          </w:tcPr>
          <w:p w14:paraId="1D880F07" w14:textId="77777777" w:rsidR="00A11ABF" w:rsidRDefault="00A11ABF" w:rsidP="00900694">
            <w:r>
              <w:t>2</w:t>
            </w:r>
          </w:p>
        </w:tc>
        <w:tc>
          <w:tcPr>
            <w:tcW w:w="1234" w:type="dxa"/>
          </w:tcPr>
          <w:p w14:paraId="07B53618" w14:textId="77777777" w:rsidR="00A11ABF" w:rsidRDefault="00A11ABF" w:rsidP="00900694">
            <w:r>
              <w:t>0</w:t>
            </w:r>
          </w:p>
        </w:tc>
        <w:tc>
          <w:tcPr>
            <w:tcW w:w="1234" w:type="dxa"/>
          </w:tcPr>
          <w:p w14:paraId="4DE8F32F" w14:textId="77777777" w:rsidR="00A11ABF" w:rsidRDefault="00A11ABF" w:rsidP="00900694"/>
        </w:tc>
      </w:tr>
      <w:tr w:rsidR="00A11ABF" w14:paraId="5E4A3501" w14:textId="77777777" w:rsidTr="00A11ABF">
        <w:trPr>
          <w:jc w:val="center"/>
        </w:trPr>
        <w:tc>
          <w:tcPr>
            <w:tcW w:w="1234" w:type="dxa"/>
          </w:tcPr>
          <w:p w14:paraId="3DAC76FC" w14:textId="77777777" w:rsidR="00A11ABF" w:rsidRDefault="00A11ABF" w:rsidP="00900694">
            <w:r>
              <w:t>FN</w:t>
            </w:r>
          </w:p>
        </w:tc>
        <w:tc>
          <w:tcPr>
            <w:tcW w:w="1234" w:type="dxa"/>
          </w:tcPr>
          <w:p w14:paraId="1C5D73AC" w14:textId="77777777" w:rsidR="00A11ABF" w:rsidRDefault="00A11ABF" w:rsidP="00900694">
            <w:r>
              <w:t>2</w:t>
            </w:r>
          </w:p>
        </w:tc>
        <w:tc>
          <w:tcPr>
            <w:tcW w:w="1234" w:type="dxa"/>
          </w:tcPr>
          <w:p w14:paraId="482B43F5" w14:textId="77777777" w:rsidR="00A11ABF" w:rsidRDefault="00A11ABF" w:rsidP="00900694">
            <w:r>
              <w:t>0</w:t>
            </w:r>
          </w:p>
        </w:tc>
        <w:tc>
          <w:tcPr>
            <w:tcW w:w="1234" w:type="dxa"/>
          </w:tcPr>
          <w:p w14:paraId="3EDAE9DE" w14:textId="77777777" w:rsidR="00A11ABF" w:rsidRDefault="00A11ABF" w:rsidP="00900694">
            <w:r>
              <w:t>10</w:t>
            </w:r>
          </w:p>
        </w:tc>
        <w:tc>
          <w:tcPr>
            <w:tcW w:w="1234" w:type="dxa"/>
          </w:tcPr>
          <w:p w14:paraId="6F4AB7A5" w14:textId="77777777" w:rsidR="00A11ABF" w:rsidRDefault="00A11ABF" w:rsidP="00900694">
            <w:r>
              <w:t>1</w:t>
            </w:r>
          </w:p>
        </w:tc>
        <w:tc>
          <w:tcPr>
            <w:tcW w:w="1234" w:type="dxa"/>
          </w:tcPr>
          <w:p w14:paraId="20743885" w14:textId="77777777" w:rsidR="00A11ABF" w:rsidRDefault="00A11ABF" w:rsidP="00900694"/>
        </w:tc>
      </w:tr>
      <w:tr w:rsidR="00A11ABF" w14:paraId="549CE595" w14:textId="77777777" w:rsidTr="00A11ABF">
        <w:trPr>
          <w:jc w:val="center"/>
        </w:trPr>
        <w:tc>
          <w:tcPr>
            <w:tcW w:w="1234" w:type="dxa"/>
          </w:tcPr>
          <w:p w14:paraId="5FE04672" w14:textId="77777777" w:rsidR="00A11ABF" w:rsidRDefault="00A11ABF" w:rsidP="00900694">
            <w:r>
              <w:t>TN</w:t>
            </w:r>
          </w:p>
        </w:tc>
        <w:tc>
          <w:tcPr>
            <w:tcW w:w="1234" w:type="dxa"/>
          </w:tcPr>
          <w:p w14:paraId="39FB7083" w14:textId="77777777" w:rsidR="00A11ABF" w:rsidRDefault="00A11ABF" w:rsidP="00900694">
            <w:r>
              <w:t>98</w:t>
            </w:r>
          </w:p>
        </w:tc>
        <w:tc>
          <w:tcPr>
            <w:tcW w:w="1234" w:type="dxa"/>
          </w:tcPr>
          <w:p w14:paraId="7E18170B" w14:textId="77777777" w:rsidR="00A11ABF" w:rsidRDefault="00A11ABF" w:rsidP="00900694">
            <w:r>
              <w:t>152</w:t>
            </w:r>
          </w:p>
        </w:tc>
        <w:tc>
          <w:tcPr>
            <w:tcW w:w="1234" w:type="dxa"/>
          </w:tcPr>
          <w:p w14:paraId="7D390FCE" w14:textId="77777777" w:rsidR="00A11ABF" w:rsidRDefault="00A11ABF" w:rsidP="00900694">
            <w:r>
              <w:t>151</w:t>
            </w:r>
          </w:p>
        </w:tc>
        <w:tc>
          <w:tcPr>
            <w:tcW w:w="1234" w:type="dxa"/>
          </w:tcPr>
          <w:p w14:paraId="11205A22" w14:textId="77777777" w:rsidR="00A11ABF" w:rsidRDefault="00A11ABF" w:rsidP="00900694">
            <w:r>
              <w:t>162</w:t>
            </w:r>
          </w:p>
        </w:tc>
        <w:tc>
          <w:tcPr>
            <w:tcW w:w="1234" w:type="dxa"/>
          </w:tcPr>
          <w:p w14:paraId="212E8D6A" w14:textId="77777777" w:rsidR="00A11ABF" w:rsidRDefault="00A11ABF" w:rsidP="00900694"/>
        </w:tc>
      </w:tr>
      <w:tr w:rsidR="00A11ABF" w14:paraId="35BD7411" w14:textId="77777777" w:rsidTr="00A11ABF">
        <w:trPr>
          <w:jc w:val="center"/>
        </w:trPr>
        <w:tc>
          <w:tcPr>
            <w:tcW w:w="1234" w:type="dxa"/>
          </w:tcPr>
          <w:p w14:paraId="22207AEB" w14:textId="77777777" w:rsidR="00A11ABF" w:rsidRDefault="00A11ABF" w:rsidP="00900694">
            <w:r>
              <w:t>Precision</w:t>
            </w:r>
          </w:p>
        </w:tc>
        <w:tc>
          <w:tcPr>
            <w:tcW w:w="1234" w:type="dxa"/>
          </w:tcPr>
          <w:p w14:paraId="53185187" w14:textId="77777777" w:rsidR="00A11ABF" w:rsidRDefault="00A11ABF" w:rsidP="00900694">
            <w:r>
              <w:t>0.88</w:t>
            </w:r>
          </w:p>
        </w:tc>
        <w:tc>
          <w:tcPr>
            <w:tcW w:w="1234" w:type="dxa"/>
          </w:tcPr>
          <w:p w14:paraId="66FC7ECF" w14:textId="77777777" w:rsidR="00A11ABF" w:rsidRDefault="00A11ABF" w:rsidP="00900694">
            <w:r>
              <w:t>1.00</w:t>
            </w:r>
          </w:p>
        </w:tc>
        <w:tc>
          <w:tcPr>
            <w:tcW w:w="1234" w:type="dxa"/>
          </w:tcPr>
          <w:p w14:paraId="7F99B212" w14:textId="77777777" w:rsidR="00A11ABF" w:rsidRDefault="00A11ABF" w:rsidP="00900694">
            <w:r>
              <w:t>0.94</w:t>
            </w:r>
          </w:p>
        </w:tc>
        <w:tc>
          <w:tcPr>
            <w:tcW w:w="1234" w:type="dxa"/>
          </w:tcPr>
          <w:p w14:paraId="46516BCD" w14:textId="77777777" w:rsidR="00A11ABF" w:rsidRDefault="00A11ABF" w:rsidP="00900694">
            <w:r>
              <w:t>1.00</w:t>
            </w:r>
          </w:p>
        </w:tc>
        <w:tc>
          <w:tcPr>
            <w:tcW w:w="1234" w:type="dxa"/>
          </w:tcPr>
          <w:p w14:paraId="3CA17CB4" w14:textId="77777777" w:rsidR="00A11ABF" w:rsidRDefault="00A11ABF" w:rsidP="00900694">
            <w:r>
              <w:t>0.96</w:t>
            </w:r>
          </w:p>
        </w:tc>
      </w:tr>
      <w:tr w:rsidR="00A11ABF" w14:paraId="37668D95" w14:textId="77777777" w:rsidTr="00A11ABF">
        <w:trPr>
          <w:jc w:val="center"/>
        </w:trPr>
        <w:tc>
          <w:tcPr>
            <w:tcW w:w="1234" w:type="dxa"/>
          </w:tcPr>
          <w:p w14:paraId="401A90FC" w14:textId="77777777" w:rsidR="00A11ABF" w:rsidRDefault="00A11ABF" w:rsidP="00900694">
            <w:r>
              <w:t>Recall</w:t>
            </w:r>
          </w:p>
        </w:tc>
        <w:tc>
          <w:tcPr>
            <w:tcW w:w="1234" w:type="dxa"/>
          </w:tcPr>
          <w:p w14:paraId="5638E119" w14:textId="77777777" w:rsidR="00A11ABF" w:rsidRDefault="00A11ABF" w:rsidP="00900694">
            <w:r>
              <w:t>0.98</w:t>
            </w:r>
          </w:p>
        </w:tc>
        <w:tc>
          <w:tcPr>
            <w:tcW w:w="1234" w:type="dxa"/>
          </w:tcPr>
          <w:p w14:paraId="5F2055D8" w14:textId="77777777" w:rsidR="00A11ABF" w:rsidRDefault="00A11ABF" w:rsidP="00900694">
            <w:r>
              <w:t>1.00</w:t>
            </w:r>
          </w:p>
        </w:tc>
        <w:tc>
          <w:tcPr>
            <w:tcW w:w="1234" w:type="dxa"/>
          </w:tcPr>
          <w:p w14:paraId="768A3088" w14:textId="77777777" w:rsidR="00A11ABF" w:rsidRDefault="00A11ABF" w:rsidP="00900694">
            <w:r>
              <w:t>0.74</w:t>
            </w:r>
          </w:p>
        </w:tc>
        <w:tc>
          <w:tcPr>
            <w:tcW w:w="1234" w:type="dxa"/>
          </w:tcPr>
          <w:p w14:paraId="2E74D548" w14:textId="479E332A" w:rsidR="00A11ABF" w:rsidRDefault="00A11ABF" w:rsidP="00900694">
            <w:r>
              <w:t>0.93</w:t>
            </w:r>
          </w:p>
        </w:tc>
        <w:tc>
          <w:tcPr>
            <w:tcW w:w="1234" w:type="dxa"/>
          </w:tcPr>
          <w:p w14:paraId="5326F902" w14:textId="77777777" w:rsidR="00A11ABF" w:rsidRDefault="00A11ABF" w:rsidP="00900694">
            <w:r>
              <w:t>0.92</w:t>
            </w:r>
          </w:p>
        </w:tc>
      </w:tr>
      <w:tr w:rsidR="00A11ABF" w14:paraId="0A19065B" w14:textId="77777777" w:rsidTr="00A11ABF">
        <w:trPr>
          <w:jc w:val="center"/>
        </w:trPr>
        <w:tc>
          <w:tcPr>
            <w:tcW w:w="1234" w:type="dxa"/>
          </w:tcPr>
          <w:p w14:paraId="74526C23" w14:textId="77777777" w:rsidR="00A11ABF" w:rsidRDefault="00A11ABF" w:rsidP="00900694">
            <w:r>
              <w:t>F1-Score</w:t>
            </w:r>
          </w:p>
        </w:tc>
        <w:tc>
          <w:tcPr>
            <w:tcW w:w="1234" w:type="dxa"/>
          </w:tcPr>
          <w:p w14:paraId="190B60D8" w14:textId="77777777" w:rsidR="00A11ABF" w:rsidRDefault="00A11ABF" w:rsidP="00900694">
            <w:r>
              <w:t>0.93</w:t>
            </w:r>
          </w:p>
        </w:tc>
        <w:tc>
          <w:tcPr>
            <w:tcW w:w="1234" w:type="dxa"/>
          </w:tcPr>
          <w:p w14:paraId="648F081F" w14:textId="77777777" w:rsidR="00A11ABF" w:rsidRDefault="00A11ABF" w:rsidP="00900694">
            <w:r>
              <w:t>1.00</w:t>
            </w:r>
          </w:p>
        </w:tc>
        <w:tc>
          <w:tcPr>
            <w:tcW w:w="1234" w:type="dxa"/>
          </w:tcPr>
          <w:p w14:paraId="5E377C4E" w14:textId="77777777" w:rsidR="00A11ABF" w:rsidRDefault="00A11ABF" w:rsidP="00900694">
            <w:r>
              <w:t>0.83</w:t>
            </w:r>
          </w:p>
        </w:tc>
        <w:tc>
          <w:tcPr>
            <w:tcW w:w="1234" w:type="dxa"/>
          </w:tcPr>
          <w:p w14:paraId="11A89D85" w14:textId="250A5F9E" w:rsidR="00A11ABF" w:rsidRDefault="00A11ABF" w:rsidP="00900694">
            <w:r>
              <w:t>0.9</w:t>
            </w:r>
            <w:r w:rsidR="003922F4">
              <w:t>6</w:t>
            </w:r>
          </w:p>
        </w:tc>
        <w:tc>
          <w:tcPr>
            <w:tcW w:w="1234" w:type="dxa"/>
          </w:tcPr>
          <w:p w14:paraId="0CAFC159" w14:textId="77777777" w:rsidR="00A11ABF" w:rsidRDefault="00A11ABF" w:rsidP="00900694">
            <w:r>
              <w:t>0.94</w:t>
            </w:r>
          </w:p>
        </w:tc>
      </w:tr>
      <w:bookmarkEnd w:id="44"/>
    </w:tbl>
    <w:p w14:paraId="7A4A2499" w14:textId="77777777" w:rsidR="009429AA" w:rsidRDefault="009429AA" w:rsidP="009C5774">
      <w:pPr>
        <w:spacing w:line="480" w:lineRule="auto"/>
        <w:rPr>
          <w:rFonts w:ascii="Times New Roman" w:eastAsia="Times New Roman" w:hAnsi="Times New Roman" w:cs="Times New Roman"/>
          <w:i/>
          <w:iCs/>
          <w:sz w:val="24"/>
          <w:szCs w:val="24"/>
        </w:rPr>
      </w:pPr>
    </w:p>
    <w:p w14:paraId="635940B0" w14:textId="3063A8A9"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3.8.3.3 Jitter</w:t>
      </w:r>
    </w:p>
    <w:p w14:paraId="72137A13"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703F1872" w14:textId="56248B16"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eastAsia="Times New Roman" w:hAnsi="Cambria Math" w:cs="Times New Roman"/>
                        <w:sz w:val="24"/>
                        <w:szCs w:val="24"/>
                      </w:rPr>
                      <m:t>2</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28</m:t>
                    </m:r>
                  </m:e>
                </m:mr>
              </m:m>
            </m:e>
          </m:d>
        </m:oMath>
      </m:oMathPara>
    </w:p>
    <w:p w14:paraId="3F99BCD5"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53ACDC4A" w14:textId="609E46DC" w:rsidR="00A11ABF" w:rsidRPr="008B598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82+39+22+28</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0.8906</m:t>
          </m:r>
        </m:oMath>
      </m:oMathPara>
    </w:p>
    <w:p w14:paraId="3E831092" w14:textId="77777777" w:rsidR="008B5982" w:rsidRDefault="008B5982" w:rsidP="008B5982">
      <w:pPr>
        <w:spacing w:after="3"/>
        <w:ind w:left="720" w:firstLine="720"/>
        <w:jc w:val="both"/>
      </w:pPr>
      <w:r>
        <w:t xml:space="preserve">Class 0 </w:t>
      </w:r>
    </w:p>
    <w:p w14:paraId="451F8303" w14:textId="024A29A6"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m:t>
              </m:r>
              <m:r>
                <w:rPr>
                  <w:rFonts w:ascii="Cambria Math" w:eastAsia="Times New Roman" w:hAnsi="Cambria Math" w:cs="Times New Roman"/>
                  <w:sz w:val="24"/>
                  <w:szCs w:val="24"/>
                </w:rPr>
                <m:t>2</m:t>
              </m:r>
            </m:num>
            <m:den>
              <m:r>
                <w:rPr>
                  <w:rFonts w:ascii="Cambria Math" w:eastAsia="Times New Roman" w:hAnsi="Cambria Math" w:cs="Times New Roman"/>
                  <w:sz w:val="24"/>
                  <w:szCs w:val="24"/>
                </w:rPr>
                <m:t>8</m:t>
              </m:r>
              <m:r>
                <w:rPr>
                  <w:rFonts w:ascii="Cambria Math" w:eastAsia="Times New Roman" w:hAnsi="Cambria Math" w:cs="Times New Roman"/>
                  <w:sz w:val="24"/>
                  <w:szCs w:val="24"/>
                </w:rPr>
                <m:t>2+17</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28</m:t>
          </m:r>
          <m:r>
            <w:rPr>
              <w:rFonts w:ascii="Cambria Math" w:eastAsia="Times New Roman" w:hAnsi="Cambria Math" w:cs="Times New Roman"/>
              <w:sz w:val="24"/>
              <w:szCs w:val="24"/>
            </w:rPr>
            <m:t xml:space="preserve"> ~0.8</m:t>
          </m:r>
          <m:r>
            <w:rPr>
              <w:rFonts w:ascii="Cambria Math" w:eastAsia="Times New Roman" w:hAnsi="Cambria Math" w:cs="Times New Roman"/>
              <w:sz w:val="24"/>
              <w:szCs w:val="24"/>
            </w:rPr>
            <m:t>3</m:t>
          </m:r>
        </m:oMath>
      </m:oMathPara>
    </w:p>
    <w:p w14:paraId="64F1D8FD" w14:textId="77777777" w:rsidR="008B5982" w:rsidRPr="00F26460" w:rsidRDefault="008B5982" w:rsidP="008B5982">
      <w:pPr>
        <w:spacing w:after="3"/>
        <w:ind w:left="720" w:firstLine="720"/>
        <w:jc w:val="both"/>
        <w:rPr>
          <w:bCs/>
          <w:sz w:val="24"/>
          <w:szCs w:val="24"/>
        </w:rPr>
      </w:pPr>
    </w:p>
    <w:p w14:paraId="2D1E4604" w14:textId="7E59FDC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m:t>
              </m:r>
              <m:r>
                <w:rPr>
                  <w:rFonts w:ascii="Cambria Math" w:eastAsia="Times New Roman" w:hAnsi="Cambria Math" w:cs="Times New Roman"/>
                  <w:sz w:val="24"/>
                  <w:szCs w:val="24"/>
                </w:rPr>
                <m:t>2</m:t>
              </m:r>
            </m:num>
            <m:den>
              <m:r>
                <w:rPr>
                  <w:rFonts w:ascii="Cambria Math" w:eastAsia="Times New Roman" w:hAnsi="Cambria Math" w:cs="Times New Roman"/>
                  <w:sz w:val="24"/>
                  <w:szCs w:val="24"/>
                </w:rPr>
                <m:t>8</m:t>
              </m:r>
              <m:r>
                <w:rPr>
                  <w:rFonts w:ascii="Cambria Math" w:eastAsia="Times New Roman" w:hAnsi="Cambria Math" w:cs="Times New Roman"/>
                  <w:sz w:val="24"/>
                  <w:szCs w:val="24"/>
                </w:rPr>
                <m:t>2+1</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87</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9</m:t>
          </m:r>
        </m:oMath>
      </m:oMathPara>
    </w:p>
    <w:p w14:paraId="7D70D4B3" w14:textId="77777777" w:rsidR="008B5982" w:rsidRPr="00F26460" w:rsidRDefault="008B5982" w:rsidP="008B5982">
      <w:pPr>
        <w:spacing w:after="3"/>
        <w:ind w:left="720" w:firstLine="720"/>
        <w:jc w:val="both"/>
        <w:rPr>
          <w:bCs/>
          <w:sz w:val="24"/>
          <w:szCs w:val="24"/>
        </w:rPr>
      </w:pPr>
    </w:p>
    <w:p w14:paraId="6C9CE1A4" w14:textId="2B8E4CC4"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m:t>
              </m:r>
              <m:r>
                <w:rPr>
                  <w:rFonts w:ascii="Cambria Math" w:eastAsia="Times New Roman" w:hAnsi="Cambria Math" w:cs="Times New Roman"/>
                  <w:sz w:val="24"/>
                  <w:szCs w:val="24"/>
                </w:rPr>
                <m:t>3</m:t>
              </m:r>
              <m:r>
                <w:rPr>
                  <w:rFonts w:ascii="Cambria Math" w:eastAsia="Times New Roman" w:hAnsi="Cambria Math" w:cs="Times New Roman"/>
                  <w:sz w:val="24"/>
                  <w:szCs w:val="24"/>
                </w:rPr>
                <m:t>*0.9</m:t>
              </m:r>
              <m:r>
                <w:rPr>
                  <w:rFonts w:ascii="Cambria Math" w:eastAsia="Times New Roman" w:hAnsi="Cambria Math" w:cs="Times New Roman"/>
                  <w:sz w:val="24"/>
                  <w:szCs w:val="24"/>
                </w:rPr>
                <m:t>9</m:t>
              </m:r>
            </m:num>
            <m:den>
              <m:r>
                <w:rPr>
                  <w:rFonts w:ascii="Cambria Math" w:eastAsia="Times New Roman" w:hAnsi="Cambria Math" w:cs="Times New Roman"/>
                  <w:sz w:val="24"/>
                  <w:szCs w:val="24"/>
                </w:rPr>
                <m:t>0.8</m:t>
              </m:r>
              <m:r>
                <w:rPr>
                  <w:rFonts w:ascii="Cambria Math" w:eastAsia="Times New Roman" w:hAnsi="Cambria Math" w:cs="Times New Roman"/>
                  <w:sz w:val="24"/>
                  <w:szCs w:val="24"/>
                </w:rPr>
                <m:t>3</m:t>
              </m:r>
              <m:r>
                <w:rPr>
                  <w:rFonts w:ascii="Cambria Math" w:eastAsia="Times New Roman" w:hAnsi="Cambria Math" w:cs="Times New Roman"/>
                  <w:sz w:val="24"/>
                  <w:szCs w:val="24"/>
                </w:rPr>
                <m:t>+0.9</m:t>
              </m:r>
              <m:r>
                <w:rPr>
                  <w:rFonts w:ascii="Cambria Math" w:eastAsia="Times New Roman" w:hAnsi="Cambria Math" w:cs="Times New Roman"/>
                  <w:sz w:val="24"/>
                  <w:szCs w:val="24"/>
                </w:rPr>
                <m:t>9</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02</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0</m:t>
          </m:r>
        </m:oMath>
      </m:oMathPara>
    </w:p>
    <w:p w14:paraId="59895247" w14:textId="77777777" w:rsidR="008B5982" w:rsidRDefault="008B5982" w:rsidP="008B5982">
      <w:pPr>
        <w:spacing w:after="3"/>
        <w:ind w:left="720" w:firstLine="720"/>
        <w:jc w:val="both"/>
      </w:pPr>
      <w:r>
        <w:t xml:space="preserve">Class 1 </w:t>
      </w:r>
    </w:p>
    <w:p w14:paraId="042657D2" w14:textId="00FC596C"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39+2</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0.951~0.95</m:t>
          </m:r>
        </m:oMath>
      </m:oMathPara>
    </w:p>
    <w:p w14:paraId="4E03C797" w14:textId="77777777" w:rsidR="008B5982" w:rsidRPr="00F26460" w:rsidRDefault="008B5982" w:rsidP="008B5982">
      <w:pPr>
        <w:spacing w:after="3"/>
        <w:ind w:left="720" w:firstLine="720"/>
        <w:jc w:val="both"/>
        <w:rPr>
          <w:bCs/>
          <w:sz w:val="24"/>
          <w:szCs w:val="24"/>
        </w:rPr>
      </w:pPr>
    </w:p>
    <w:p w14:paraId="020CBD75" w14:textId="5F4D457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0.975~0.98</m:t>
          </m:r>
        </m:oMath>
      </m:oMathPara>
    </w:p>
    <w:p w14:paraId="3DCCDD90" w14:textId="77777777" w:rsidR="008B5982" w:rsidRPr="00F26460" w:rsidRDefault="008B5982" w:rsidP="008B5982">
      <w:pPr>
        <w:spacing w:after="3"/>
        <w:ind w:left="720" w:firstLine="720"/>
        <w:jc w:val="both"/>
        <w:rPr>
          <w:bCs/>
          <w:sz w:val="24"/>
          <w:szCs w:val="24"/>
        </w:rPr>
      </w:pPr>
    </w:p>
    <w:p w14:paraId="775CAFA8" w14:textId="7B528AE2"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0.95</m:t>
              </m:r>
              <m:r>
                <w:rPr>
                  <w:rFonts w:ascii="Cambria Math" w:eastAsia="Times New Roman" w:hAnsi="Cambria Math" w:cs="Times New Roman"/>
                  <w:sz w:val="24"/>
                  <w:szCs w:val="24"/>
                </w:rPr>
                <m:t>*</m:t>
              </m:r>
              <m:r>
                <w:rPr>
                  <w:rFonts w:ascii="Cambria Math" w:eastAsia="Times New Roman" w:hAnsi="Cambria Math" w:cs="Times New Roman"/>
                  <w:sz w:val="24"/>
                  <w:szCs w:val="24"/>
                </w:rPr>
                <m:t>0.98</m:t>
              </m:r>
            </m:num>
            <m:den>
              <m:r>
                <w:rPr>
                  <w:rFonts w:ascii="Cambria Math" w:eastAsia="Times New Roman" w:hAnsi="Cambria Math" w:cs="Times New Roman"/>
                  <w:sz w:val="24"/>
                  <w:szCs w:val="24"/>
                </w:rPr>
                <m:t>0.95</m:t>
              </m:r>
              <m:r>
                <w:rPr>
                  <w:rFonts w:ascii="Cambria Math" w:eastAsia="Times New Roman" w:hAnsi="Cambria Math" w:cs="Times New Roman"/>
                  <w:sz w:val="24"/>
                  <w:szCs w:val="24"/>
                </w:rPr>
                <m:t>+</m:t>
              </m:r>
              <m:r>
                <w:rPr>
                  <w:rFonts w:ascii="Cambria Math" w:eastAsia="Times New Roman" w:hAnsi="Cambria Math" w:cs="Times New Roman"/>
                  <w:sz w:val="24"/>
                  <w:szCs w:val="24"/>
                </w:rPr>
                <m:t>0.98</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0.964~0.96</m:t>
          </m:r>
        </m:oMath>
      </m:oMathPara>
    </w:p>
    <w:p w14:paraId="39CBC8C7" w14:textId="77777777" w:rsidR="008B5982" w:rsidRDefault="008B5982" w:rsidP="008B5982">
      <w:pPr>
        <w:spacing w:after="3"/>
        <w:ind w:left="720" w:firstLine="720"/>
        <w:jc w:val="both"/>
      </w:pPr>
    </w:p>
    <w:p w14:paraId="59E240CD" w14:textId="77777777" w:rsidR="008B5982" w:rsidRDefault="008B5982" w:rsidP="008B5982">
      <w:pPr>
        <w:spacing w:after="3"/>
        <w:ind w:left="720" w:firstLine="720"/>
        <w:jc w:val="both"/>
      </w:pPr>
      <w:r>
        <w:t xml:space="preserve">Class 2 </w:t>
      </w:r>
    </w:p>
    <w:p w14:paraId="57DCCF63" w14:textId="5A9AA7C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2+2</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16</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92</m:t>
          </m:r>
        </m:oMath>
      </m:oMathPara>
    </w:p>
    <w:p w14:paraId="4D0CFDC7" w14:textId="77777777" w:rsidR="008B5982" w:rsidRPr="00F26460" w:rsidRDefault="008B5982" w:rsidP="008B5982">
      <w:pPr>
        <w:spacing w:after="3"/>
        <w:ind w:left="720" w:firstLine="720"/>
        <w:jc w:val="both"/>
        <w:rPr>
          <w:bCs/>
          <w:sz w:val="24"/>
          <w:szCs w:val="24"/>
        </w:rPr>
      </w:pPr>
    </w:p>
    <w:p w14:paraId="06709BF4" w14:textId="5CBC904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m:t>
          </m:r>
          <m:r>
            <w:rPr>
              <w:rFonts w:ascii="Cambria Math" w:eastAsia="Times New Roman" w:hAnsi="Cambria Math" w:cs="Times New Roman"/>
              <w:sz w:val="24"/>
              <w:szCs w:val="24"/>
            </w:rPr>
            <m:t>564</m:t>
          </m:r>
          <m:r>
            <w:rPr>
              <w:rFonts w:ascii="Cambria Math" w:eastAsia="Times New Roman" w:hAnsi="Cambria Math" w:cs="Times New Roman"/>
              <w:sz w:val="24"/>
              <w:szCs w:val="24"/>
            </w:rPr>
            <m:t>~0.</m:t>
          </m:r>
          <m:r>
            <w:rPr>
              <w:rFonts w:ascii="Cambria Math" w:eastAsia="Times New Roman" w:hAnsi="Cambria Math" w:cs="Times New Roman"/>
              <w:sz w:val="24"/>
              <w:szCs w:val="24"/>
            </w:rPr>
            <m:t>56</m:t>
          </m:r>
        </m:oMath>
      </m:oMathPara>
    </w:p>
    <w:p w14:paraId="291B9F42" w14:textId="77777777" w:rsidR="008B5982" w:rsidRPr="00F26460" w:rsidRDefault="008B5982" w:rsidP="008B5982">
      <w:pPr>
        <w:spacing w:after="3"/>
        <w:ind w:left="720" w:firstLine="720"/>
        <w:jc w:val="both"/>
        <w:rPr>
          <w:bCs/>
          <w:sz w:val="24"/>
          <w:szCs w:val="24"/>
        </w:rPr>
      </w:pPr>
    </w:p>
    <w:p w14:paraId="23B9629F" w14:textId="36BBB169" w:rsidR="008B5982" w:rsidRPr="00013BDC"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m:t>
              </m:r>
              <m:r>
                <w:rPr>
                  <w:rFonts w:ascii="Cambria Math" w:eastAsia="Times New Roman" w:hAnsi="Cambria Math" w:cs="Times New Roman"/>
                  <w:sz w:val="24"/>
                  <w:szCs w:val="24"/>
                </w:rPr>
                <m:t>2</m:t>
              </m:r>
              <m:r>
                <w:rPr>
                  <w:rFonts w:ascii="Cambria Math" w:eastAsia="Times New Roman" w:hAnsi="Cambria Math" w:cs="Times New Roman"/>
                  <w:sz w:val="24"/>
                  <w:szCs w:val="24"/>
                </w:rPr>
                <m:t>*0.</m:t>
              </m:r>
              <m:r>
                <w:rPr>
                  <w:rFonts w:ascii="Cambria Math" w:eastAsia="Times New Roman" w:hAnsi="Cambria Math" w:cs="Times New Roman"/>
                  <w:sz w:val="24"/>
                  <w:szCs w:val="24"/>
                </w:rPr>
                <m:t>56</m:t>
              </m:r>
            </m:num>
            <m:den>
              <m:r>
                <w:rPr>
                  <w:rFonts w:ascii="Cambria Math" w:eastAsia="Times New Roman" w:hAnsi="Cambria Math" w:cs="Times New Roman"/>
                  <w:sz w:val="24"/>
                  <w:szCs w:val="24"/>
                </w:rPr>
                <m:t>0.9</m:t>
              </m:r>
              <m:r>
                <w:rPr>
                  <w:rFonts w:ascii="Cambria Math" w:eastAsia="Times New Roman" w:hAnsi="Cambria Math" w:cs="Times New Roman"/>
                  <w:sz w:val="24"/>
                  <w:szCs w:val="24"/>
                </w:rPr>
                <m:t>2</m:t>
              </m:r>
              <m:r>
                <w:rPr>
                  <w:rFonts w:ascii="Cambria Math" w:eastAsia="Times New Roman" w:hAnsi="Cambria Math" w:cs="Times New Roman"/>
                  <w:sz w:val="24"/>
                  <w:szCs w:val="24"/>
                </w:rPr>
                <m:t>+0.</m:t>
              </m:r>
              <m:r>
                <w:rPr>
                  <w:rFonts w:ascii="Cambria Math" w:eastAsia="Times New Roman" w:hAnsi="Cambria Math" w:cs="Times New Roman"/>
                  <w:sz w:val="24"/>
                  <w:szCs w:val="24"/>
                </w:rPr>
                <m:t>56</m:t>
              </m:r>
            </m:den>
          </m:f>
          <m:r>
            <w:rPr>
              <w:rFonts w:ascii="Cambria Math" w:eastAsia="Times New Roman" w:hAnsi="Cambria Math" w:cs="Times New Roman"/>
              <w:sz w:val="24"/>
              <w:szCs w:val="24"/>
            </w:rPr>
            <m:t>=0.</m:t>
          </m:r>
          <m:r>
            <w:rPr>
              <w:rFonts w:ascii="Cambria Math" w:eastAsia="Times New Roman" w:hAnsi="Cambria Math" w:cs="Times New Roman"/>
              <w:sz w:val="24"/>
              <w:szCs w:val="24"/>
            </w:rPr>
            <m:t>696</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70</m:t>
          </m:r>
        </m:oMath>
      </m:oMathPara>
    </w:p>
    <w:p w14:paraId="1A0937B8" w14:textId="77777777" w:rsidR="008B5982" w:rsidRPr="00013BDC" w:rsidRDefault="008B5982" w:rsidP="008B5982">
      <w:pPr>
        <w:spacing w:after="3"/>
        <w:ind w:left="720" w:firstLine="720"/>
        <w:jc w:val="both"/>
        <w:rPr>
          <w:bCs/>
          <w:sz w:val="24"/>
          <w:szCs w:val="24"/>
        </w:rPr>
      </w:pPr>
    </w:p>
    <w:p w14:paraId="6EAB4C08" w14:textId="77777777" w:rsidR="008B5982" w:rsidRDefault="008B5982" w:rsidP="008B5982">
      <w:pPr>
        <w:spacing w:after="3"/>
        <w:ind w:left="720" w:firstLine="720"/>
        <w:jc w:val="both"/>
      </w:pPr>
      <w:r>
        <w:t xml:space="preserve">Class 3 </w:t>
      </w:r>
    </w:p>
    <w:p w14:paraId="3C90C5F8" w14:textId="466E287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8</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8</m:t>
              </m:r>
              <m:r>
                <w:rPr>
                  <w:rFonts w:ascii="Cambria Math" w:eastAsia="Times New Roman" w:hAnsi="Cambria Math" w:cs="Times New Roman"/>
                  <w:sz w:val="24"/>
                  <w:szCs w:val="24"/>
                </w:rPr>
                <m:t>+0</m:t>
              </m:r>
            </m:den>
          </m:f>
          <m:r>
            <w:rPr>
              <w:rFonts w:ascii="Cambria Math" w:eastAsia="Times New Roman" w:hAnsi="Cambria Math" w:cs="Times New Roman"/>
              <w:sz w:val="24"/>
              <w:szCs w:val="24"/>
            </w:rPr>
            <m:t>=1.00</m:t>
          </m:r>
        </m:oMath>
      </m:oMathPara>
    </w:p>
    <w:p w14:paraId="190786B3" w14:textId="77777777" w:rsidR="008B5982" w:rsidRPr="00F26460" w:rsidRDefault="008B5982" w:rsidP="008B5982">
      <w:pPr>
        <w:spacing w:after="3"/>
        <w:ind w:left="720" w:firstLine="720"/>
        <w:jc w:val="both"/>
        <w:rPr>
          <w:bCs/>
          <w:sz w:val="24"/>
          <w:szCs w:val="24"/>
        </w:rPr>
      </w:pPr>
    </w:p>
    <w:p w14:paraId="50C73F11" w14:textId="6C2F3753"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8</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8</m:t>
              </m:r>
              <m:r>
                <w:rPr>
                  <w:rFonts w:ascii="Cambria Math" w:eastAsia="Times New Roman" w:hAnsi="Cambria Math" w:cs="Times New Roman"/>
                  <w:sz w:val="24"/>
                  <w:szCs w:val="24"/>
                </w:rPr>
                <m:t>+</m:t>
              </m:r>
              <m:r>
                <w:rPr>
                  <w:rFonts w:ascii="Cambria Math" w:eastAsia="Times New Roman" w:hAnsi="Cambria Math" w:cs="Times New Roman"/>
                  <w:sz w:val="24"/>
                  <w:szCs w:val="24"/>
                </w:rPr>
                <m:t>2</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33</m:t>
          </m:r>
          <m:r>
            <w:rPr>
              <w:rFonts w:ascii="Cambria Math" w:eastAsia="Times New Roman" w:hAnsi="Cambria Math" w:cs="Times New Roman"/>
              <w:sz w:val="24"/>
              <w:szCs w:val="24"/>
            </w:rPr>
            <m:t>~0.9</m:t>
          </m:r>
          <m:r>
            <w:rPr>
              <w:rFonts w:ascii="Cambria Math" w:eastAsia="Times New Roman" w:hAnsi="Cambria Math" w:cs="Times New Roman"/>
              <w:sz w:val="24"/>
              <w:szCs w:val="24"/>
            </w:rPr>
            <m:t>3</m:t>
          </m:r>
        </m:oMath>
      </m:oMathPara>
    </w:p>
    <w:p w14:paraId="06CB584E" w14:textId="77777777" w:rsidR="008B5982" w:rsidRPr="00F26460" w:rsidRDefault="008B5982" w:rsidP="008B5982">
      <w:pPr>
        <w:spacing w:after="3"/>
        <w:ind w:left="720" w:firstLine="720"/>
        <w:jc w:val="both"/>
        <w:rPr>
          <w:bCs/>
          <w:sz w:val="24"/>
          <w:szCs w:val="24"/>
        </w:rPr>
      </w:pPr>
    </w:p>
    <w:p w14:paraId="420755BE" w14:textId="529BE54A"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w:lastRenderedPageBreak/>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m:t>
              </m:r>
              <m:r>
                <w:rPr>
                  <w:rFonts w:ascii="Cambria Math" w:eastAsia="Times New Roman" w:hAnsi="Cambria Math" w:cs="Times New Roman"/>
                  <w:sz w:val="24"/>
                  <w:szCs w:val="24"/>
                </w:rPr>
                <m:t>3</m:t>
              </m:r>
            </m:num>
            <m:den>
              <m:r>
                <w:rPr>
                  <w:rFonts w:ascii="Cambria Math" w:eastAsia="Times New Roman" w:hAnsi="Cambria Math" w:cs="Times New Roman"/>
                  <w:sz w:val="24"/>
                  <w:szCs w:val="24"/>
                </w:rPr>
                <m:t>1+0.9</m:t>
              </m:r>
              <m:r>
                <w:rPr>
                  <w:rFonts w:ascii="Cambria Math" w:eastAsia="Times New Roman" w:hAnsi="Cambria Math" w:cs="Times New Roman"/>
                  <w:sz w:val="24"/>
                  <w:szCs w:val="24"/>
                </w:rPr>
                <m:t>3</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63</m:t>
          </m:r>
          <m:r>
            <w:rPr>
              <w:rFonts w:ascii="Cambria Math" w:eastAsia="Times New Roman" w:hAnsi="Cambria Math" w:cs="Times New Roman"/>
              <w:sz w:val="24"/>
              <w:szCs w:val="24"/>
            </w:rPr>
            <m:t>~0.9</m:t>
          </m:r>
          <m:r>
            <w:rPr>
              <w:rFonts w:ascii="Cambria Math" w:eastAsia="Times New Roman" w:hAnsi="Cambria Math" w:cs="Times New Roman"/>
              <w:sz w:val="24"/>
              <w:szCs w:val="24"/>
            </w:rPr>
            <m:t>6</m:t>
          </m:r>
        </m:oMath>
      </m:oMathPara>
    </w:p>
    <w:p w14:paraId="2E7136B6" w14:textId="77777777" w:rsidR="008B5982" w:rsidRPr="005C10EB" w:rsidRDefault="008B5982" w:rsidP="008B5982">
      <w:pPr>
        <w:spacing w:after="3"/>
        <w:ind w:left="720" w:firstLine="720"/>
        <w:jc w:val="both"/>
      </w:pPr>
    </w:p>
    <w:p w14:paraId="484CB20B" w14:textId="77777777" w:rsidR="008B5982" w:rsidRPr="005C10EB" w:rsidRDefault="008B5982" w:rsidP="008B5982">
      <w:pPr>
        <w:spacing w:after="3"/>
        <w:ind w:left="720" w:firstLine="720"/>
        <w:jc w:val="both"/>
      </w:pPr>
    </w:p>
    <w:p w14:paraId="4157263D" w14:textId="5DFD20B7" w:rsidR="008B5982" w:rsidRPr="00721758"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m:t>
              </m:r>
              <m:r>
                <w:rPr>
                  <w:rFonts w:ascii="Cambria Math" w:eastAsia="Times New Roman" w:hAnsi="Cambria Math" w:cs="Times New Roman"/>
                  <w:sz w:val="24"/>
                  <w:szCs w:val="24"/>
                </w:rPr>
                <m:t>3</m:t>
              </m:r>
              <m:r>
                <w:rPr>
                  <w:rFonts w:ascii="Cambria Math" w:eastAsia="Times New Roman" w:hAnsi="Cambria Math" w:cs="Times New Roman"/>
                  <w:sz w:val="24"/>
                  <w:szCs w:val="24"/>
                </w:rPr>
                <m:t>+</m:t>
              </m:r>
              <m:r>
                <w:rPr>
                  <w:rFonts w:ascii="Cambria Math" w:eastAsia="Times New Roman" w:hAnsi="Cambria Math" w:cs="Times New Roman"/>
                  <w:sz w:val="24"/>
                  <w:szCs w:val="24"/>
                </w:rPr>
                <m:t>0.95</m:t>
              </m:r>
              <m:r>
                <w:rPr>
                  <w:rFonts w:ascii="Cambria Math" w:eastAsia="Times New Roman" w:hAnsi="Cambria Math" w:cs="Times New Roman"/>
                  <w:sz w:val="24"/>
                  <w:szCs w:val="24"/>
                </w:rPr>
                <m:t>+0.9</m:t>
              </m:r>
              <m:r>
                <w:rPr>
                  <w:rFonts w:ascii="Cambria Math" w:eastAsia="Times New Roman" w:hAnsi="Cambria Math" w:cs="Times New Roman"/>
                  <w:sz w:val="24"/>
                  <w:szCs w:val="24"/>
                </w:rPr>
                <m:t>2</m:t>
              </m:r>
              <m:r>
                <w:rPr>
                  <w:rFonts w:ascii="Cambria Math" w:eastAsia="Times New Roman" w:hAnsi="Cambria Math" w:cs="Times New Roman"/>
                  <w:sz w:val="24"/>
                  <w:szCs w:val="24"/>
                </w:rPr>
                <m:t>+1.00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2</m:t>
          </m:r>
          <m:r>
            <w:rPr>
              <w:rFonts w:ascii="Cambria Math" w:eastAsia="Times New Roman" w:hAnsi="Cambria Math" w:cs="Times New Roman"/>
              <w:sz w:val="24"/>
              <w:szCs w:val="24"/>
            </w:rPr>
            <m:t>5~0.9</m:t>
          </m:r>
          <m:r>
            <w:rPr>
              <w:rFonts w:ascii="Cambria Math" w:eastAsia="Times New Roman" w:hAnsi="Cambria Math" w:cs="Times New Roman"/>
              <w:sz w:val="24"/>
              <w:szCs w:val="24"/>
            </w:rPr>
            <m:t>3</m:t>
          </m:r>
        </m:oMath>
      </m:oMathPara>
    </w:p>
    <w:p w14:paraId="4762CE9F" w14:textId="77777777" w:rsidR="008B5982" w:rsidRPr="005C10EB" w:rsidRDefault="008B5982" w:rsidP="008B5982">
      <w:pPr>
        <w:spacing w:after="3"/>
        <w:ind w:left="720" w:firstLine="720"/>
        <w:jc w:val="both"/>
      </w:pPr>
    </w:p>
    <w:p w14:paraId="349D8925" w14:textId="55B1774C" w:rsidR="008B5982" w:rsidRPr="003323EE"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9</m:t>
              </m:r>
              <m:r>
                <w:rPr>
                  <w:rFonts w:ascii="Cambria Math" w:eastAsia="Times New Roman" w:hAnsi="Cambria Math" w:cs="Times New Roman"/>
                  <w:sz w:val="24"/>
                  <w:szCs w:val="24"/>
                </w:rPr>
                <m:t>+</m:t>
              </m:r>
              <m:r>
                <w:rPr>
                  <w:rFonts w:ascii="Cambria Math" w:eastAsia="Times New Roman" w:hAnsi="Cambria Math" w:cs="Times New Roman"/>
                  <w:sz w:val="24"/>
                  <w:szCs w:val="24"/>
                </w:rPr>
                <m:t>0.98</m:t>
              </m:r>
              <m:r>
                <w:rPr>
                  <w:rFonts w:ascii="Cambria Math" w:eastAsia="Times New Roman" w:hAnsi="Cambria Math" w:cs="Times New Roman"/>
                  <w:sz w:val="24"/>
                  <w:szCs w:val="24"/>
                </w:rPr>
                <m:t>+0.</m:t>
              </m:r>
              <m:r>
                <w:rPr>
                  <w:rFonts w:ascii="Cambria Math" w:eastAsia="Times New Roman" w:hAnsi="Cambria Math" w:cs="Times New Roman"/>
                  <w:sz w:val="24"/>
                  <w:szCs w:val="24"/>
                </w:rPr>
                <m:t>56</m:t>
              </m:r>
              <m:r>
                <w:rPr>
                  <w:rFonts w:ascii="Cambria Math" w:eastAsia="Times New Roman" w:hAnsi="Cambria Math" w:cs="Times New Roman"/>
                  <w:sz w:val="24"/>
                  <w:szCs w:val="24"/>
                </w:rPr>
                <m:t>+0.9</m:t>
              </m:r>
              <m:r>
                <w:rPr>
                  <w:rFonts w:ascii="Cambria Math" w:eastAsia="Times New Roman" w:hAnsi="Cambria Math" w:cs="Times New Roman"/>
                  <w:sz w:val="24"/>
                  <w:szCs w:val="24"/>
                </w:rPr>
                <m:t>3</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865</m:t>
          </m:r>
          <m:r>
            <w:rPr>
              <w:rFonts w:ascii="Cambria Math" w:eastAsia="Times New Roman" w:hAnsi="Cambria Math" w:cs="Times New Roman"/>
              <w:sz w:val="24"/>
              <w:szCs w:val="24"/>
            </w:rPr>
            <m:t>~0.</m:t>
          </m:r>
          <m:r>
            <w:rPr>
              <w:rFonts w:ascii="Cambria Math" w:eastAsia="Times New Roman" w:hAnsi="Cambria Math" w:cs="Times New Roman"/>
              <w:sz w:val="24"/>
              <w:szCs w:val="24"/>
            </w:rPr>
            <m:t>87</m:t>
          </m:r>
        </m:oMath>
      </m:oMathPara>
    </w:p>
    <w:p w14:paraId="1AA3330D" w14:textId="77777777" w:rsidR="008B5982" w:rsidRDefault="008B5982" w:rsidP="008B5982">
      <w:pPr>
        <w:spacing w:after="3"/>
        <w:ind w:left="720" w:firstLine="720"/>
        <w:jc w:val="both"/>
        <w:rPr>
          <w:bCs/>
          <w:sz w:val="24"/>
          <w:szCs w:val="24"/>
        </w:rPr>
      </w:pPr>
    </w:p>
    <w:p w14:paraId="01EA2EB3" w14:textId="065E7FFB"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0</m:t>
              </m:r>
              <m:r>
                <w:rPr>
                  <w:rFonts w:ascii="Cambria Math" w:eastAsia="Times New Roman" w:hAnsi="Cambria Math" w:cs="Times New Roman"/>
                  <w:sz w:val="24"/>
                  <w:szCs w:val="24"/>
                </w:rPr>
                <m:t>+</m:t>
              </m:r>
              <m:r>
                <w:rPr>
                  <w:rFonts w:ascii="Cambria Math" w:eastAsia="Times New Roman" w:hAnsi="Cambria Math" w:cs="Times New Roman"/>
                  <w:sz w:val="24"/>
                  <w:szCs w:val="24"/>
                </w:rPr>
                <m:t>0.96</m:t>
              </m:r>
              <m:r>
                <w:rPr>
                  <w:rFonts w:ascii="Cambria Math" w:eastAsia="Times New Roman" w:hAnsi="Cambria Math" w:cs="Times New Roman"/>
                  <w:sz w:val="24"/>
                  <w:szCs w:val="24"/>
                </w:rPr>
                <m:t>+0.</m:t>
              </m:r>
              <m:r>
                <w:rPr>
                  <w:rFonts w:ascii="Cambria Math" w:eastAsia="Times New Roman" w:hAnsi="Cambria Math" w:cs="Times New Roman"/>
                  <w:sz w:val="24"/>
                  <w:szCs w:val="24"/>
                </w:rPr>
                <m:t>70</m:t>
              </m:r>
              <m:r>
                <w:rPr>
                  <w:rFonts w:ascii="Cambria Math" w:eastAsia="Times New Roman" w:hAnsi="Cambria Math" w:cs="Times New Roman"/>
                  <w:sz w:val="24"/>
                  <w:szCs w:val="24"/>
                </w:rPr>
                <m:t>+0.9</m:t>
              </m:r>
              <m:r>
                <w:rPr>
                  <w:rFonts w:ascii="Cambria Math" w:eastAsia="Times New Roman" w:hAnsi="Cambria Math" w:cs="Times New Roman"/>
                  <w:sz w:val="24"/>
                  <w:szCs w:val="24"/>
                </w:rPr>
                <m:t>6</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88</m:t>
          </m:r>
        </m:oMath>
      </m:oMathPara>
    </w:p>
    <w:p w14:paraId="456493B3" w14:textId="77777777" w:rsidR="008B5982" w:rsidRPr="00A11ABF" w:rsidRDefault="008B5982" w:rsidP="00A11ABF">
      <w:pPr>
        <w:spacing w:after="3"/>
        <w:ind w:left="720" w:firstLine="720"/>
        <w:jc w:val="both"/>
        <w:rPr>
          <w:rFonts w:ascii="Times New Roman" w:eastAsia="Times New Roman" w:hAnsi="Times New Roman" w:cs="Times New Roman"/>
        </w:rPr>
      </w:pPr>
    </w:p>
    <w:p w14:paraId="319AE97B"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tbl>
      <w:tblPr>
        <w:tblStyle w:val="TableGrid0"/>
        <w:tblW w:w="0" w:type="auto"/>
        <w:jc w:val="center"/>
        <w:tblLook w:val="04A0" w:firstRow="1" w:lastRow="0" w:firstColumn="1" w:lastColumn="0" w:noHBand="0" w:noVBand="1"/>
      </w:tblPr>
      <w:tblGrid>
        <w:gridCol w:w="1234"/>
        <w:gridCol w:w="1234"/>
        <w:gridCol w:w="1234"/>
        <w:gridCol w:w="1234"/>
        <w:gridCol w:w="1234"/>
        <w:gridCol w:w="1234"/>
      </w:tblGrid>
      <w:tr w:rsidR="00A11ABF" w14:paraId="75031D10" w14:textId="77777777" w:rsidTr="00A11ABF">
        <w:trPr>
          <w:jc w:val="center"/>
        </w:trPr>
        <w:tc>
          <w:tcPr>
            <w:tcW w:w="1234" w:type="dxa"/>
          </w:tcPr>
          <w:p w14:paraId="0C6F075D" w14:textId="77777777" w:rsidR="00A11ABF" w:rsidRDefault="00A11ABF" w:rsidP="00900694">
            <w:r>
              <w:t>Metric</w:t>
            </w:r>
          </w:p>
        </w:tc>
        <w:tc>
          <w:tcPr>
            <w:tcW w:w="1234" w:type="dxa"/>
          </w:tcPr>
          <w:p w14:paraId="1A7A3DD9" w14:textId="77777777" w:rsidR="00A11ABF" w:rsidRDefault="00A11ABF" w:rsidP="00900694">
            <w:r>
              <w:t>Class 0</w:t>
            </w:r>
          </w:p>
        </w:tc>
        <w:tc>
          <w:tcPr>
            <w:tcW w:w="1234" w:type="dxa"/>
          </w:tcPr>
          <w:p w14:paraId="5EA3771C" w14:textId="77777777" w:rsidR="00A11ABF" w:rsidRDefault="00A11ABF" w:rsidP="00900694">
            <w:r>
              <w:t>Class 1</w:t>
            </w:r>
          </w:p>
        </w:tc>
        <w:tc>
          <w:tcPr>
            <w:tcW w:w="1234" w:type="dxa"/>
          </w:tcPr>
          <w:p w14:paraId="401D5FBD" w14:textId="77777777" w:rsidR="00A11ABF" w:rsidRDefault="00A11ABF" w:rsidP="00900694">
            <w:r>
              <w:t>Class 2</w:t>
            </w:r>
          </w:p>
        </w:tc>
        <w:tc>
          <w:tcPr>
            <w:tcW w:w="1234" w:type="dxa"/>
          </w:tcPr>
          <w:p w14:paraId="41EEA516" w14:textId="77777777" w:rsidR="00A11ABF" w:rsidRDefault="00A11ABF" w:rsidP="00900694">
            <w:r>
              <w:t>Class 3</w:t>
            </w:r>
          </w:p>
        </w:tc>
        <w:tc>
          <w:tcPr>
            <w:tcW w:w="1234" w:type="dxa"/>
          </w:tcPr>
          <w:p w14:paraId="7B400525" w14:textId="77777777" w:rsidR="00A11ABF" w:rsidRDefault="00A11ABF" w:rsidP="00900694">
            <w:r>
              <w:t>Macro Average</w:t>
            </w:r>
          </w:p>
        </w:tc>
      </w:tr>
      <w:tr w:rsidR="00A11ABF" w14:paraId="149E15A8" w14:textId="77777777" w:rsidTr="00A11ABF">
        <w:trPr>
          <w:jc w:val="center"/>
        </w:trPr>
        <w:tc>
          <w:tcPr>
            <w:tcW w:w="1234" w:type="dxa"/>
          </w:tcPr>
          <w:p w14:paraId="137EE5A7" w14:textId="77777777" w:rsidR="00A11ABF" w:rsidRDefault="00A11ABF" w:rsidP="00900694">
            <w:r>
              <w:t>TP</w:t>
            </w:r>
          </w:p>
        </w:tc>
        <w:tc>
          <w:tcPr>
            <w:tcW w:w="1234" w:type="dxa"/>
          </w:tcPr>
          <w:p w14:paraId="063CEE72" w14:textId="77777777" w:rsidR="00A11ABF" w:rsidRDefault="00A11ABF" w:rsidP="00900694">
            <w:r>
              <w:t>82</w:t>
            </w:r>
          </w:p>
        </w:tc>
        <w:tc>
          <w:tcPr>
            <w:tcW w:w="1234" w:type="dxa"/>
          </w:tcPr>
          <w:p w14:paraId="6A94366C" w14:textId="77777777" w:rsidR="00A11ABF" w:rsidRDefault="00A11ABF" w:rsidP="00900694">
            <w:r>
              <w:t>39</w:t>
            </w:r>
          </w:p>
        </w:tc>
        <w:tc>
          <w:tcPr>
            <w:tcW w:w="1234" w:type="dxa"/>
          </w:tcPr>
          <w:p w14:paraId="52F8B11D" w14:textId="77777777" w:rsidR="00A11ABF" w:rsidRDefault="00A11ABF" w:rsidP="00900694">
            <w:r>
              <w:t>22</w:t>
            </w:r>
          </w:p>
        </w:tc>
        <w:tc>
          <w:tcPr>
            <w:tcW w:w="1234" w:type="dxa"/>
          </w:tcPr>
          <w:p w14:paraId="29AF843F" w14:textId="77777777" w:rsidR="00A11ABF" w:rsidRDefault="00A11ABF" w:rsidP="00900694">
            <w:r>
              <w:t>28</w:t>
            </w:r>
          </w:p>
        </w:tc>
        <w:tc>
          <w:tcPr>
            <w:tcW w:w="1234" w:type="dxa"/>
          </w:tcPr>
          <w:p w14:paraId="4D712F24" w14:textId="77777777" w:rsidR="00A11ABF" w:rsidRDefault="00A11ABF" w:rsidP="00900694"/>
        </w:tc>
      </w:tr>
      <w:tr w:rsidR="00A11ABF" w14:paraId="795841D8" w14:textId="77777777" w:rsidTr="00A11ABF">
        <w:trPr>
          <w:jc w:val="center"/>
        </w:trPr>
        <w:tc>
          <w:tcPr>
            <w:tcW w:w="1234" w:type="dxa"/>
          </w:tcPr>
          <w:p w14:paraId="0FB19B10" w14:textId="77777777" w:rsidR="00A11ABF" w:rsidRDefault="00A11ABF" w:rsidP="00900694">
            <w:r>
              <w:t>FP</w:t>
            </w:r>
          </w:p>
        </w:tc>
        <w:tc>
          <w:tcPr>
            <w:tcW w:w="1234" w:type="dxa"/>
          </w:tcPr>
          <w:p w14:paraId="2B965DCD" w14:textId="77777777" w:rsidR="00A11ABF" w:rsidRDefault="00A11ABF" w:rsidP="00900694">
            <w:r>
              <w:t>17</w:t>
            </w:r>
          </w:p>
        </w:tc>
        <w:tc>
          <w:tcPr>
            <w:tcW w:w="1234" w:type="dxa"/>
          </w:tcPr>
          <w:p w14:paraId="429942A9" w14:textId="77777777" w:rsidR="00A11ABF" w:rsidRDefault="00A11ABF" w:rsidP="00900694">
            <w:r>
              <w:t>2</w:t>
            </w:r>
          </w:p>
        </w:tc>
        <w:tc>
          <w:tcPr>
            <w:tcW w:w="1234" w:type="dxa"/>
          </w:tcPr>
          <w:p w14:paraId="0C9F2849" w14:textId="77777777" w:rsidR="00A11ABF" w:rsidRDefault="00A11ABF" w:rsidP="00900694">
            <w:r>
              <w:t>2</w:t>
            </w:r>
          </w:p>
        </w:tc>
        <w:tc>
          <w:tcPr>
            <w:tcW w:w="1234" w:type="dxa"/>
          </w:tcPr>
          <w:p w14:paraId="50D938A8" w14:textId="77777777" w:rsidR="00A11ABF" w:rsidRDefault="00A11ABF" w:rsidP="00900694">
            <w:r>
              <w:t>0</w:t>
            </w:r>
          </w:p>
        </w:tc>
        <w:tc>
          <w:tcPr>
            <w:tcW w:w="1234" w:type="dxa"/>
          </w:tcPr>
          <w:p w14:paraId="385F7174" w14:textId="77777777" w:rsidR="00A11ABF" w:rsidRDefault="00A11ABF" w:rsidP="00900694"/>
        </w:tc>
      </w:tr>
      <w:tr w:rsidR="00A11ABF" w14:paraId="39F51AFA" w14:textId="77777777" w:rsidTr="00A11ABF">
        <w:trPr>
          <w:jc w:val="center"/>
        </w:trPr>
        <w:tc>
          <w:tcPr>
            <w:tcW w:w="1234" w:type="dxa"/>
          </w:tcPr>
          <w:p w14:paraId="49E3003E" w14:textId="77777777" w:rsidR="00A11ABF" w:rsidRDefault="00A11ABF" w:rsidP="00900694">
            <w:r>
              <w:t>FN</w:t>
            </w:r>
          </w:p>
        </w:tc>
        <w:tc>
          <w:tcPr>
            <w:tcW w:w="1234" w:type="dxa"/>
          </w:tcPr>
          <w:p w14:paraId="248D1F45" w14:textId="77777777" w:rsidR="00A11ABF" w:rsidRDefault="00A11ABF" w:rsidP="00900694">
            <w:r>
              <w:t>1</w:t>
            </w:r>
          </w:p>
        </w:tc>
        <w:tc>
          <w:tcPr>
            <w:tcW w:w="1234" w:type="dxa"/>
          </w:tcPr>
          <w:p w14:paraId="54F55E40" w14:textId="77777777" w:rsidR="00A11ABF" w:rsidRDefault="00A11ABF" w:rsidP="00900694">
            <w:r>
              <w:t>1</w:t>
            </w:r>
          </w:p>
        </w:tc>
        <w:tc>
          <w:tcPr>
            <w:tcW w:w="1234" w:type="dxa"/>
          </w:tcPr>
          <w:p w14:paraId="642DA254" w14:textId="77777777" w:rsidR="00A11ABF" w:rsidRDefault="00A11ABF" w:rsidP="00900694">
            <w:r>
              <w:t>17</w:t>
            </w:r>
          </w:p>
        </w:tc>
        <w:tc>
          <w:tcPr>
            <w:tcW w:w="1234" w:type="dxa"/>
          </w:tcPr>
          <w:p w14:paraId="45B94BA1" w14:textId="77777777" w:rsidR="00A11ABF" w:rsidRDefault="00A11ABF" w:rsidP="00900694">
            <w:r>
              <w:t>2</w:t>
            </w:r>
          </w:p>
        </w:tc>
        <w:tc>
          <w:tcPr>
            <w:tcW w:w="1234" w:type="dxa"/>
          </w:tcPr>
          <w:p w14:paraId="70973487" w14:textId="77777777" w:rsidR="00A11ABF" w:rsidRDefault="00A11ABF" w:rsidP="00900694"/>
        </w:tc>
      </w:tr>
      <w:tr w:rsidR="00A11ABF" w14:paraId="5AE7C26A" w14:textId="77777777" w:rsidTr="00A11ABF">
        <w:trPr>
          <w:jc w:val="center"/>
        </w:trPr>
        <w:tc>
          <w:tcPr>
            <w:tcW w:w="1234" w:type="dxa"/>
          </w:tcPr>
          <w:p w14:paraId="0B18AD15" w14:textId="77777777" w:rsidR="00A11ABF" w:rsidRDefault="00A11ABF" w:rsidP="00900694">
            <w:r>
              <w:t>TN</w:t>
            </w:r>
          </w:p>
        </w:tc>
        <w:tc>
          <w:tcPr>
            <w:tcW w:w="1234" w:type="dxa"/>
          </w:tcPr>
          <w:p w14:paraId="4CB4C450" w14:textId="77777777" w:rsidR="00A11ABF" w:rsidRDefault="00A11ABF" w:rsidP="00900694">
            <w:r>
              <w:t>92</w:t>
            </w:r>
          </w:p>
        </w:tc>
        <w:tc>
          <w:tcPr>
            <w:tcW w:w="1234" w:type="dxa"/>
          </w:tcPr>
          <w:p w14:paraId="4DDC080E" w14:textId="77777777" w:rsidR="00A11ABF" w:rsidRDefault="00A11ABF" w:rsidP="00900694">
            <w:r>
              <w:t>150</w:t>
            </w:r>
          </w:p>
        </w:tc>
        <w:tc>
          <w:tcPr>
            <w:tcW w:w="1234" w:type="dxa"/>
          </w:tcPr>
          <w:p w14:paraId="0D2DD682" w14:textId="77777777" w:rsidR="00A11ABF" w:rsidRDefault="00A11ABF" w:rsidP="00900694">
            <w:r>
              <w:t>151</w:t>
            </w:r>
          </w:p>
        </w:tc>
        <w:tc>
          <w:tcPr>
            <w:tcW w:w="1234" w:type="dxa"/>
          </w:tcPr>
          <w:p w14:paraId="328AEF67" w14:textId="77777777" w:rsidR="00A11ABF" w:rsidRDefault="00A11ABF" w:rsidP="00900694">
            <w:r>
              <w:t>162</w:t>
            </w:r>
          </w:p>
        </w:tc>
        <w:tc>
          <w:tcPr>
            <w:tcW w:w="1234" w:type="dxa"/>
          </w:tcPr>
          <w:p w14:paraId="170F0269" w14:textId="77777777" w:rsidR="00A11ABF" w:rsidRDefault="00A11ABF" w:rsidP="00900694"/>
        </w:tc>
      </w:tr>
      <w:tr w:rsidR="00A11ABF" w14:paraId="51494C07" w14:textId="77777777" w:rsidTr="00A11ABF">
        <w:trPr>
          <w:jc w:val="center"/>
        </w:trPr>
        <w:tc>
          <w:tcPr>
            <w:tcW w:w="1234" w:type="dxa"/>
          </w:tcPr>
          <w:p w14:paraId="081A42F0" w14:textId="77777777" w:rsidR="00A11ABF" w:rsidRDefault="00A11ABF" w:rsidP="00900694">
            <w:r>
              <w:t>Precision</w:t>
            </w:r>
          </w:p>
        </w:tc>
        <w:tc>
          <w:tcPr>
            <w:tcW w:w="1234" w:type="dxa"/>
          </w:tcPr>
          <w:p w14:paraId="7286B046" w14:textId="77777777" w:rsidR="00A11ABF" w:rsidRDefault="00A11ABF" w:rsidP="00900694">
            <w:r>
              <w:t>0.83</w:t>
            </w:r>
          </w:p>
        </w:tc>
        <w:tc>
          <w:tcPr>
            <w:tcW w:w="1234" w:type="dxa"/>
          </w:tcPr>
          <w:p w14:paraId="34256B63" w14:textId="77777777" w:rsidR="00A11ABF" w:rsidRDefault="00A11ABF" w:rsidP="00900694">
            <w:r>
              <w:t>0.95</w:t>
            </w:r>
          </w:p>
        </w:tc>
        <w:tc>
          <w:tcPr>
            <w:tcW w:w="1234" w:type="dxa"/>
          </w:tcPr>
          <w:p w14:paraId="1A95757B" w14:textId="77777777" w:rsidR="00A11ABF" w:rsidRDefault="00A11ABF" w:rsidP="00900694">
            <w:r>
              <w:t>0.92</w:t>
            </w:r>
          </w:p>
        </w:tc>
        <w:tc>
          <w:tcPr>
            <w:tcW w:w="1234" w:type="dxa"/>
          </w:tcPr>
          <w:p w14:paraId="72C8B238" w14:textId="77777777" w:rsidR="00A11ABF" w:rsidRDefault="00A11ABF" w:rsidP="00900694">
            <w:r>
              <w:t>1.00</w:t>
            </w:r>
          </w:p>
        </w:tc>
        <w:tc>
          <w:tcPr>
            <w:tcW w:w="1234" w:type="dxa"/>
          </w:tcPr>
          <w:p w14:paraId="1869F393" w14:textId="494F2EF9" w:rsidR="00A11ABF" w:rsidRDefault="00A11ABF" w:rsidP="00900694">
            <w:r>
              <w:t>0.9</w:t>
            </w:r>
            <w:r w:rsidR="00092DFA">
              <w:t>3</w:t>
            </w:r>
          </w:p>
        </w:tc>
      </w:tr>
      <w:tr w:rsidR="00A11ABF" w14:paraId="6DBFC23D" w14:textId="77777777" w:rsidTr="00A11ABF">
        <w:trPr>
          <w:jc w:val="center"/>
        </w:trPr>
        <w:tc>
          <w:tcPr>
            <w:tcW w:w="1234" w:type="dxa"/>
          </w:tcPr>
          <w:p w14:paraId="03F6853C" w14:textId="77777777" w:rsidR="00A11ABF" w:rsidRDefault="00A11ABF" w:rsidP="00900694">
            <w:r>
              <w:t>Recall</w:t>
            </w:r>
          </w:p>
        </w:tc>
        <w:tc>
          <w:tcPr>
            <w:tcW w:w="1234" w:type="dxa"/>
          </w:tcPr>
          <w:p w14:paraId="2361F65C" w14:textId="77777777" w:rsidR="00A11ABF" w:rsidRDefault="00A11ABF" w:rsidP="00900694">
            <w:r>
              <w:t>0.99</w:t>
            </w:r>
          </w:p>
        </w:tc>
        <w:tc>
          <w:tcPr>
            <w:tcW w:w="1234" w:type="dxa"/>
          </w:tcPr>
          <w:p w14:paraId="0034FDAB" w14:textId="048B1850" w:rsidR="00A11ABF" w:rsidRDefault="00A11ABF" w:rsidP="00900694">
            <w:r>
              <w:t>0.9</w:t>
            </w:r>
            <w:r w:rsidR="00092DFA">
              <w:t>8</w:t>
            </w:r>
          </w:p>
        </w:tc>
        <w:tc>
          <w:tcPr>
            <w:tcW w:w="1234" w:type="dxa"/>
          </w:tcPr>
          <w:p w14:paraId="0BF43F39" w14:textId="77777777" w:rsidR="00A11ABF" w:rsidRDefault="00A11ABF" w:rsidP="00900694">
            <w:r>
              <w:t>0.56</w:t>
            </w:r>
          </w:p>
        </w:tc>
        <w:tc>
          <w:tcPr>
            <w:tcW w:w="1234" w:type="dxa"/>
          </w:tcPr>
          <w:p w14:paraId="342A26BB" w14:textId="77777777" w:rsidR="00A11ABF" w:rsidRDefault="00A11ABF" w:rsidP="00900694">
            <w:r>
              <w:t>0.93</w:t>
            </w:r>
          </w:p>
        </w:tc>
        <w:tc>
          <w:tcPr>
            <w:tcW w:w="1234" w:type="dxa"/>
          </w:tcPr>
          <w:p w14:paraId="501C9E8D" w14:textId="77777777" w:rsidR="00A11ABF" w:rsidRDefault="00A11ABF" w:rsidP="00900694">
            <w:r>
              <w:t>0.87</w:t>
            </w:r>
          </w:p>
        </w:tc>
      </w:tr>
      <w:tr w:rsidR="00A11ABF" w14:paraId="1A138D66" w14:textId="77777777" w:rsidTr="00A11ABF">
        <w:trPr>
          <w:jc w:val="center"/>
        </w:trPr>
        <w:tc>
          <w:tcPr>
            <w:tcW w:w="1234" w:type="dxa"/>
          </w:tcPr>
          <w:p w14:paraId="708B8A94" w14:textId="77777777" w:rsidR="00A11ABF" w:rsidRDefault="00A11ABF" w:rsidP="00900694">
            <w:r>
              <w:t>F1-Score</w:t>
            </w:r>
          </w:p>
        </w:tc>
        <w:tc>
          <w:tcPr>
            <w:tcW w:w="1234" w:type="dxa"/>
          </w:tcPr>
          <w:p w14:paraId="345049AD" w14:textId="77777777" w:rsidR="00A11ABF" w:rsidRDefault="00A11ABF" w:rsidP="00900694">
            <w:r>
              <w:t>0.90</w:t>
            </w:r>
          </w:p>
        </w:tc>
        <w:tc>
          <w:tcPr>
            <w:tcW w:w="1234" w:type="dxa"/>
          </w:tcPr>
          <w:p w14:paraId="072739B5" w14:textId="77777777" w:rsidR="00A11ABF" w:rsidRDefault="00A11ABF" w:rsidP="00900694">
            <w:r>
              <w:t>0.96</w:t>
            </w:r>
          </w:p>
        </w:tc>
        <w:tc>
          <w:tcPr>
            <w:tcW w:w="1234" w:type="dxa"/>
          </w:tcPr>
          <w:p w14:paraId="06DD8FA7" w14:textId="77777777" w:rsidR="00A11ABF" w:rsidRDefault="00A11ABF" w:rsidP="00900694">
            <w:r>
              <w:t>0.70</w:t>
            </w:r>
          </w:p>
        </w:tc>
        <w:tc>
          <w:tcPr>
            <w:tcW w:w="1234" w:type="dxa"/>
          </w:tcPr>
          <w:p w14:paraId="7CDCA44C" w14:textId="295D03C5" w:rsidR="00A11ABF" w:rsidRDefault="00A11ABF" w:rsidP="00900694">
            <w:r>
              <w:t>0.9</w:t>
            </w:r>
            <w:r w:rsidR="00B974D5">
              <w:t>6</w:t>
            </w:r>
          </w:p>
        </w:tc>
        <w:tc>
          <w:tcPr>
            <w:tcW w:w="1234" w:type="dxa"/>
          </w:tcPr>
          <w:p w14:paraId="37980560" w14:textId="77777777" w:rsidR="00A11ABF" w:rsidRDefault="00A11ABF" w:rsidP="00900694">
            <w:r>
              <w:t>0.88</w:t>
            </w:r>
          </w:p>
        </w:tc>
      </w:tr>
    </w:tbl>
    <w:p w14:paraId="391E15A4" w14:textId="77777777" w:rsidR="005D4113" w:rsidRDefault="005D4113" w:rsidP="00462CA4">
      <w:pPr>
        <w:spacing w:line="480" w:lineRule="auto"/>
        <w:rPr>
          <w:rFonts w:ascii="Times New Roman" w:eastAsia="Times New Roman" w:hAnsi="Times New Roman" w:cs="Times New Roman"/>
          <w:b/>
          <w:sz w:val="24"/>
          <w:szCs w:val="24"/>
        </w:rPr>
      </w:pPr>
    </w:p>
    <w:p w14:paraId="15F86D51" w14:textId="19CA8877"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3.8.3.4 Flip</w:t>
      </w:r>
    </w:p>
    <w:p w14:paraId="76867106"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1EAAE0A7" w14:textId="45F73A68"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C7928AF"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6F1A7605" w14:textId="1B6C4558" w:rsidR="00A11ABF" w:rsidRPr="00A202C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78+39+29+29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23C04667" w14:textId="77777777" w:rsidR="00A202C2" w:rsidRDefault="00A202C2" w:rsidP="00A11ABF">
      <w:pPr>
        <w:spacing w:after="3"/>
        <w:ind w:left="720" w:firstLine="720"/>
        <w:jc w:val="both"/>
        <w:rPr>
          <w:rFonts w:ascii="Times New Roman" w:eastAsia="Times New Roman" w:hAnsi="Times New Roman" w:cs="Times New Roman"/>
        </w:rPr>
      </w:pPr>
    </w:p>
    <w:p w14:paraId="1B8EC241" w14:textId="77777777" w:rsidR="00A202C2" w:rsidRDefault="00A202C2" w:rsidP="00A202C2">
      <w:pPr>
        <w:spacing w:after="3"/>
        <w:ind w:left="720" w:firstLine="720"/>
        <w:jc w:val="both"/>
      </w:pPr>
      <w:r>
        <w:t xml:space="preserve">Class 0 </w:t>
      </w:r>
    </w:p>
    <w:p w14:paraId="4EBF0AB5" w14:textId="7C89A6BE"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96</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90</m:t>
          </m:r>
        </m:oMath>
      </m:oMathPara>
    </w:p>
    <w:p w14:paraId="120AAC74" w14:textId="77777777" w:rsidR="00A202C2" w:rsidRPr="00F26460" w:rsidRDefault="00A202C2" w:rsidP="00A202C2">
      <w:pPr>
        <w:spacing w:after="3"/>
        <w:ind w:left="720" w:firstLine="720"/>
        <w:jc w:val="both"/>
        <w:rPr>
          <w:bCs/>
          <w:sz w:val="24"/>
          <w:szCs w:val="24"/>
        </w:rPr>
      </w:pPr>
    </w:p>
    <w:p w14:paraId="3E86AACB" w14:textId="1A05637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39</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4</m:t>
          </m:r>
        </m:oMath>
      </m:oMathPara>
    </w:p>
    <w:p w14:paraId="4F53009E" w14:textId="77777777" w:rsidR="00A202C2" w:rsidRPr="00F26460" w:rsidRDefault="00A202C2" w:rsidP="00A202C2">
      <w:pPr>
        <w:spacing w:after="3"/>
        <w:ind w:left="720" w:firstLine="720"/>
        <w:jc w:val="both"/>
        <w:rPr>
          <w:bCs/>
          <w:sz w:val="24"/>
          <w:szCs w:val="24"/>
        </w:rPr>
      </w:pPr>
    </w:p>
    <w:p w14:paraId="3E4B8331" w14:textId="586508ED"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w:lastRenderedPageBreak/>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m:t>
              </m:r>
              <m:r>
                <w:rPr>
                  <w:rFonts w:ascii="Cambria Math" w:eastAsia="Times New Roman" w:hAnsi="Cambria Math" w:cs="Times New Roman"/>
                  <w:sz w:val="24"/>
                  <w:szCs w:val="24"/>
                </w:rPr>
                <m:t>90</m:t>
              </m:r>
              <m:r>
                <w:rPr>
                  <w:rFonts w:ascii="Cambria Math" w:eastAsia="Times New Roman" w:hAnsi="Cambria Math" w:cs="Times New Roman"/>
                  <w:sz w:val="24"/>
                  <w:szCs w:val="24"/>
                </w:rPr>
                <m:t>*0.9</m:t>
              </m:r>
              <m:r>
                <w:rPr>
                  <w:rFonts w:ascii="Cambria Math" w:eastAsia="Times New Roman" w:hAnsi="Cambria Math" w:cs="Times New Roman"/>
                  <w:sz w:val="24"/>
                  <w:szCs w:val="24"/>
                </w:rPr>
                <m:t>4</m:t>
              </m:r>
            </m:num>
            <m:den>
              <m:r>
                <w:rPr>
                  <w:rFonts w:ascii="Cambria Math" w:eastAsia="Times New Roman" w:hAnsi="Cambria Math" w:cs="Times New Roman"/>
                  <w:sz w:val="24"/>
                  <w:szCs w:val="24"/>
                </w:rPr>
                <m:t>0.</m:t>
              </m:r>
              <m:r>
                <w:rPr>
                  <w:rFonts w:ascii="Cambria Math" w:eastAsia="Times New Roman" w:hAnsi="Cambria Math" w:cs="Times New Roman"/>
                  <w:sz w:val="24"/>
                  <w:szCs w:val="24"/>
                </w:rPr>
                <m:t>90</m:t>
              </m:r>
              <m:r>
                <w:rPr>
                  <w:rFonts w:ascii="Cambria Math" w:eastAsia="Times New Roman" w:hAnsi="Cambria Math" w:cs="Times New Roman"/>
                  <w:sz w:val="24"/>
                  <w:szCs w:val="24"/>
                </w:rPr>
                <m:t>+0.9</m:t>
              </m:r>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19</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2</m:t>
          </m:r>
        </m:oMath>
      </m:oMathPara>
    </w:p>
    <w:p w14:paraId="71F4C7D0" w14:textId="77777777" w:rsidR="00A202C2" w:rsidRDefault="00A202C2" w:rsidP="00A202C2">
      <w:pPr>
        <w:spacing w:after="3"/>
        <w:ind w:left="720" w:firstLine="720"/>
        <w:jc w:val="both"/>
      </w:pPr>
      <w:r>
        <w:t xml:space="preserve">Class 1 </w:t>
      </w:r>
    </w:p>
    <w:p w14:paraId="56A26EAC" w14:textId="2A65D9FF"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m:t>
              </m:r>
              <m:r>
                <w:rPr>
                  <w:rFonts w:ascii="Cambria Math" w:eastAsia="Times New Roman" w:hAnsi="Cambria Math" w:cs="Times New Roman"/>
                  <w:sz w:val="24"/>
                  <w:szCs w:val="24"/>
                </w:rPr>
                <m:t>1</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75</m:t>
          </m:r>
          <m:r>
            <w:rPr>
              <w:rFonts w:ascii="Cambria Math" w:eastAsia="Times New Roman" w:hAnsi="Cambria Math" w:cs="Times New Roman"/>
              <w:sz w:val="24"/>
              <w:szCs w:val="24"/>
            </w:rPr>
            <m:t>~0.9</m:t>
          </m:r>
          <m:r>
            <w:rPr>
              <w:rFonts w:ascii="Cambria Math" w:eastAsia="Times New Roman" w:hAnsi="Cambria Math" w:cs="Times New Roman"/>
              <w:sz w:val="24"/>
              <w:szCs w:val="24"/>
            </w:rPr>
            <m:t>8</m:t>
          </m:r>
        </m:oMath>
      </m:oMathPara>
    </w:p>
    <w:p w14:paraId="307C9CEB" w14:textId="77777777" w:rsidR="00A202C2" w:rsidRPr="00F26460" w:rsidRDefault="00A202C2" w:rsidP="00A202C2">
      <w:pPr>
        <w:spacing w:after="3"/>
        <w:ind w:left="720" w:firstLine="720"/>
        <w:jc w:val="both"/>
        <w:rPr>
          <w:bCs/>
          <w:sz w:val="24"/>
          <w:szCs w:val="24"/>
        </w:rPr>
      </w:pPr>
    </w:p>
    <w:p w14:paraId="379CB472" w14:textId="77777777"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11C3416C" w14:textId="77777777" w:rsidR="00A202C2" w:rsidRPr="00F26460" w:rsidRDefault="00A202C2" w:rsidP="00A202C2">
      <w:pPr>
        <w:spacing w:after="3"/>
        <w:ind w:left="720" w:firstLine="720"/>
        <w:jc w:val="both"/>
        <w:rPr>
          <w:bCs/>
          <w:sz w:val="24"/>
          <w:szCs w:val="24"/>
        </w:rPr>
      </w:pPr>
    </w:p>
    <w:p w14:paraId="0AB19511" w14:textId="342FC992"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m:t>
              </m:r>
              <m:r>
                <w:rPr>
                  <w:rFonts w:ascii="Cambria Math" w:eastAsia="Times New Roman" w:hAnsi="Cambria Math" w:cs="Times New Roman"/>
                  <w:sz w:val="24"/>
                  <w:szCs w:val="24"/>
                </w:rPr>
                <m:t>8</m:t>
              </m:r>
              <m:r>
                <w:rPr>
                  <w:rFonts w:ascii="Cambria Math" w:eastAsia="Times New Roman" w:hAnsi="Cambria Math" w:cs="Times New Roman"/>
                  <w:sz w:val="24"/>
                  <w:szCs w:val="24"/>
                </w:rPr>
                <m:t>*0.98</m:t>
              </m:r>
            </m:num>
            <m:den>
              <m:r>
                <w:rPr>
                  <w:rFonts w:ascii="Cambria Math" w:eastAsia="Times New Roman" w:hAnsi="Cambria Math" w:cs="Times New Roman"/>
                  <w:sz w:val="24"/>
                  <w:szCs w:val="24"/>
                </w:rPr>
                <m:t>0.9</m:t>
              </m:r>
              <m:r>
                <w:rPr>
                  <w:rFonts w:ascii="Cambria Math" w:eastAsia="Times New Roman" w:hAnsi="Cambria Math" w:cs="Times New Roman"/>
                  <w:sz w:val="24"/>
                  <w:szCs w:val="24"/>
                </w:rPr>
                <m:t>8</m:t>
              </m:r>
              <m:r>
                <w:rPr>
                  <w:rFonts w:ascii="Cambria Math" w:eastAsia="Times New Roman" w:hAnsi="Cambria Math" w:cs="Times New Roman"/>
                  <w:sz w:val="24"/>
                  <w:szCs w:val="24"/>
                </w:rPr>
                <m:t>+0.98</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8</m:t>
          </m:r>
        </m:oMath>
      </m:oMathPara>
    </w:p>
    <w:p w14:paraId="59B075EE" w14:textId="77777777" w:rsidR="00A202C2" w:rsidRDefault="00A202C2" w:rsidP="00A202C2">
      <w:pPr>
        <w:spacing w:after="3"/>
        <w:ind w:left="720" w:firstLine="720"/>
        <w:jc w:val="both"/>
      </w:pPr>
    </w:p>
    <w:p w14:paraId="61A9139C" w14:textId="77777777" w:rsidR="00A202C2" w:rsidRDefault="00A202C2" w:rsidP="00A202C2">
      <w:pPr>
        <w:spacing w:after="3"/>
        <w:ind w:left="720" w:firstLine="720"/>
        <w:jc w:val="both"/>
      </w:pPr>
      <w:r>
        <w:t xml:space="preserve">Class 2 </w:t>
      </w:r>
    </w:p>
    <w:p w14:paraId="2E6233F2" w14:textId="0A6BB748"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9</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9+4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878</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88</m:t>
          </m:r>
        </m:oMath>
      </m:oMathPara>
    </w:p>
    <w:p w14:paraId="086F9074" w14:textId="77777777" w:rsidR="00A202C2" w:rsidRPr="00F26460" w:rsidRDefault="00A202C2" w:rsidP="00A202C2">
      <w:pPr>
        <w:spacing w:after="3"/>
        <w:ind w:left="720" w:firstLine="720"/>
        <w:jc w:val="both"/>
        <w:rPr>
          <w:bCs/>
          <w:sz w:val="24"/>
          <w:szCs w:val="24"/>
        </w:rPr>
      </w:pPr>
    </w:p>
    <w:p w14:paraId="3B0554D5" w14:textId="37398B59"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9</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9+10</m:t>
              </m:r>
            </m:den>
          </m:f>
          <m:r>
            <w:rPr>
              <w:rFonts w:ascii="Cambria Math" w:eastAsia="Times New Roman" w:hAnsi="Cambria Math" w:cs="Times New Roman"/>
              <w:sz w:val="24"/>
              <w:szCs w:val="24"/>
            </w:rPr>
            <m:t>=0.</m:t>
          </m:r>
          <m:r>
            <w:rPr>
              <w:rFonts w:ascii="Cambria Math" w:eastAsia="Times New Roman" w:hAnsi="Cambria Math" w:cs="Times New Roman"/>
              <w:sz w:val="24"/>
              <w:szCs w:val="24"/>
            </w:rPr>
            <m:t>743</m:t>
          </m:r>
          <m:r>
            <w:rPr>
              <w:rFonts w:ascii="Cambria Math" w:eastAsia="Times New Roman" w:hAnsi="Cambria Math" w:cs="Times New Roman"/>
              <w:sz w:val="24"/>
              <w:szCs w:val="24"/>
            </w:rPr>
            <m:t>~0.</m:t>
          </m:r>
          <m:r>
            <w:rPr>
              <w:rFonts w:ascii="Cambria Math" w:eastAsia="Times New Roman" w:hAnsi="Cambria Math" w:cs="Times New Roman"/>
              <w:sz w:val="24"/>
              <w:szCs w:val="24"/>
            </w:rPr>
            <m:t>74</m:t>
          </m:r>
        </m:oMath>
      </m:oMathPara>
    </w:p>
    <w:p w14:paraId="56944D0A" w14:textId="77777777" w:rsidR="00A202C2" w:rsidRPr="00F26460" w:rsidRDefault="00A202C2" w:rsidP="00A202C2">
      <w:pPr>
        <w:spacing w:after="3"/>
        <w:ind w:left="720" w:firstLine="720"/>
        <w:jc w:val="both"/>
        <w:rPr>
          <w:bCs/>
          <w:sz w:val="24"/>
          <w:szCs w:val="24"/>
        </w:rPr>
      </w:pPr>
    </w:p>
    <w:p w14:paraId="125C546C" w14:textId="5E60A271" w:rsidR="00A202C2" w:rsidRPr="00013BDC"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m:t>
              </m:r>
              <m:r>
                <w:rPr>
                  <w:rFonts w:ascii="Cambria Math" w:eastAsia="Times New Roman" w:hAnsi="Cambria Math" w:cs="Times New Roman"/>
                  <w:sz w:val="24"/>
                  <w:szCs w:val="24"/>
                </w:rPr>
                <m:t>88</m:t>
              </m:r>
              <m:r>
                <w:rPr>
                  <w:rFonts w:ascii="Cambria Math" w:eastAsia="Times New Roman" w:hAnsi="Cambria Math" w:cs="Times New Roman"/>
                  <w:sz w:val="24"/>
                  <w:szCs w:val="24"/>
                </w:rPr>
                <m:t>*0.</m:t>
              </m:r>
              <m:r>
                <w:rPr>
                  <w:rFonts w:ascii="Cambria Math" w:eastAsia="Times New Roman" w:hAnsi="Cambria Math" w:cs="Times New Roman"/>
                  <w:sz w:val="24"/>
                  <w:szCs w:val="24"/>
                </w:rPr>
                <m:t>74</m:t>
              </m:r>
            </m:num>
            <m:den>
              <m:r>
                <w:rPr>
                  <w:rFonts w:ascii="Cambria Math" w:eastAsia="Times New Roman" w:hAnsi="Cambria Math" w:cs="Times New Roman"/>
                  <w:sz w:val="24"/>
                  <w:szCs w:val="24"/>
                </w:rPr>
                <m:t>0.</m:t>
              </m:r>
              <m:r>
                <w:rPr>
                  <w:rFonts w:ascii="Cambria Math" w:eastAsia="Times New Roman" w:hAnsi="Cambria Math" w:cs="Times New Roman"/>
                  <w:sz w:val="24"/>
                  <w:szCs w:val="24"/>
                </w:rPr>
                <m:t>88</m:t>
              </m:r>
              <m:r>
                <w:rPr>
                  <w:rFonts w:ascii="Cambria Math" w:eastAsia="Times New Roman" w:hAnsi="Cambria Math" w:cs="Times New Roman"/>
                  <w:sz w:val="24"/>
                  <w:szCs w:val="24"/>
                </w:rPr>
                <m:t>+0.</m:t>
              </m:r>
              <m:r>
                <w:rPr>
                  <w:rFonts w:ascii="Cambria Math" w:eastAsia="Times New Roman" w:hAnsi="Cambria Math" w:cs="Times New Roman"/>
                  <w:sz w:val="24"/>
                  <w:szCs w:val="24"/>
                </w:rPr>
                <m:t>74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803</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80</m:t>
          </m:r>
        </m:oMath>
      </m:oMathPara>
    </w:p>
    <w:p w14:paraId="7B1F7A43" w14:textId="77777777" w:rsidR="00A202C2" w:rsidRPr="00013BDC" w:rsidRDefault="00A202C2" w:rsidP="00A202C2">
      <w:pPr>
        <w:spacing w:after="3"/>
        <w:ind w:left="720" w:firstLine="720"/>
        <w:jc w:val="both"/>
        <w:rPr>
          <w:bCs/>
          <w:sz w:val="24"/>
          <w:szCs w:val="24"/>
        </w:rPr>
      </w:pPr>
    </w:p>
    <w:p w14:paraId="01A2640A" w14:textId="77777777" w:rsidR="00A202C2" w:rsidRDefault="00A202C2" w:rsidP="00A202C2">
      <w:pPr>
        <w:spacing w:after="3"/>
        <w:ind w:left="720" w:firstLine="720"/>
        <w:jc w:val="both"/>
      </w:pPr>
      <w:r>
        <w:t xml:space="preserve">Class 3 </w:t>
      </w:r>
    </w:p>
    <w:p w14:paraId="4DE4854F" w14:textId="19103C76"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9</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9+3</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0.906~0.91</m:t>
          </m:r>
        </m:oMath>
      </m:oMathPara>
    </w:p>
    <w:p w14:paraId="52DB11F3" w14:textId="77777777" w:rsidR="00A202C2" w:rsidRPr="00F26460" w:rsidRDefault="00A202C2" w:rsidP="00A202C2">
      <w:pPr>
        <w:spacing w:after="3"/>
        <w:ind w:left="720" w:firstLine="720"/>
        <w:jc w:val="both"/>
        <w:rPr>
          <w:bCs/>
          <w:sz w:val="24"/>
          <w:szCs w:val="24"/>
        </w:rPr>
      </w:pPr>
    </w:p>
    <w:p w14:paraId="394C6BF2" w14:textId="777F202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9</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9+1</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66</m:t>
          </m:r>
          <m:r>
            <w:rPr>
              <w:rFonts w:ascii="Cambria Math" w:eastAsia="Times New Roman" w:hAnsi="Cambria Math" w:cs="Times New Roman"/>
              <w:sz w:val="24"/>
              <w:szCs w:val="24"/>
            </w:rPr>
            <m:t>~0.9</m:t>
          </m:r>
          <m:r>
            <w:rPr>
              <w:rFonts w:ascii="Cambria Math" w:eastAsia="Times New Roman" w:hAnsi="Cambria Math" w:cs="Times New Roman"/>
              <w:sz w:val="24"/>
              <w:szCs w:val="24"/>
            </w:rPr>
            <m:t>7</m:t>
          </m:r>
        </m:oMath>
      </m:oMathPara>
    </w:p>
    <w:p w14:paraId="43D6067E" w14:textId="77777777" w:rsidR="00A202C2" w:rsidRPr="00F26460" w:rsidRDefault="00A202C2" w:rsidP="00A202C2">
      <w:pPr>
        <w:spacing w:after="3"/>
        <w:ind w:left="720" w:firstLine="720"/>
        <w:jc w:val="both"/>
        <w:rPr>
          <w:bCs/>
          <w:sz w:val="24"/>
          <w:szCs w:val="24"/>
        </w:rPr>
      </w:pPr>
    </w:p>
    <w:p w14:paraId="04C3F8FA" w14:textId="7628D538"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0.9</m:t>
              </m:r>
              <m:r>
                <w:rPr>
                  <w:rFonts w:ascii="Cambria Math" w:eastAsia="Times New Roman" w:hAnsi="Cambria Math" w:cs="Times New Roman"/>
                  <w:sz w:val="24"/>
                  <w:szCs w:val="24"/>
                </w:rPr>
                <m:t>1*0.9</m:t>
              </m:r>
              <m:r>
                <w:rPr>
                  <w:rFonts w:ascii="Cambria Math" w:eastAsia="Times New Roman" w:hAnsi="Cambria Math" w:cs="Times New Roman"/>
                  <w:sz w:val="24"/>
                  <w:szCs w:val="24"/>
                </w:rPr>
                <m:t>7</m:t>
              </m:r>
            </m:num>
            <m:den>
              <m:r>
                <w:rPr>
                  <w:rFonts w:ascii="Cambria Math" w:eastAsia="Times New Roman" w:hAnsi="Cambria Math" w:cs="Times New Roman"/>
                  <w:sz w:val="24"/>
                  <w:szCs w:val="24"/>
                </w:rPr>
                <m:t>0.9</m:t>
              </m:r>
              <m:r>
                <w:rPr>
                  <w:rFonts w:ascii="Cambria Math" w:eastAsia="Times New Roman" w:hAnsi="Cambria Math" w:cs="Times New Roman"/>
                  <w:sz w:val="24"/>
                  <w:szCs w:val="24"/>
                </w:rPr>
                <m:t>1+0.9</m:t>
              </m:r>
              <m:r>
                <w:rPr>
                  <w:rFonts w:ascii="Cambria Math" w:eastAsia="Times New Roman" w:hAnsi="Cambria Math" w:cs="Times New Roman"/>
                  <w:sz w:val="24"/>
                  <w:szCs w:val="24"/>
                </w:rPr>
                <m:t>7</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39</m:t>
          </m:r>
          <m:r>
            <w:rPr>
              <w:rFonts w:ascii="Cambria Math" w:eastAsia="Times New Roman" w:hAnsi="Cambria Math" w:cs="Times New Roman"/>
              <w:sz w:val="24"/>
              <w:szCs w:val="24"/>
            </w:rPr>
            <m:t>~0.9</m:t>
          </m:r>
          <m:r>
            <w:rPr>
              <w:rFonts w:ascii="Cambria Math" w:eastAsia="Times New Roman" w:hAnsi="Cambria Math" w:cs="Times New Roman"/>
              <w:sz w:val="24"/>
              <w:szCs w:val="24"/>
            </w:rPr>
            <m:t>4</m:t>
          </m:r>
        </m:oMath>
      </m:oMathPara>
    </w:p>
    <w:p w14:paraId="6D334331" w14:textId="77777777" w:rsidR="00A202C2" w:rsidRPr="005C10EB" w:rsidRDefault="00A202C2" w:rsidP="00A202C2">
      <w:pPr>
        <w:spacing w:after="3"/>
        <w:ind w:left="720" w:firstLine="720"/>
        <w:jc w:val="both"/>
      </w:pPr>
    </w:p>
    <w:p w14:paraId="62A5ADBA" w14:textId="77777777" w:rsidR="00A202C2" w:rsidRPr="005C10EB" w:rsidRDefault="00A202C2" w:rsidP="00A202C2">
      <w:pPr>
        <w:spacing w:after="3"/>
        <w:ind w:left="720" w:firstLine="720"/>
        <w:jc w:val="both"/>
      </w:pPr>
    </w:p>
    <w:p w14:paraId="0906AD63" w14:textId="3FAB197A" w:rsidR="00A202C2" w:rsidRPr="00721758"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m:t>
              </m:r>
              <m:r>
                <w:rPr>
                  <w:rFonts w:ascii="Cambria Math" w:eastAsia="Times New Roman" w:hAnsi="Cambria Math" w:cs="Times New Roman"/>
                  <w:sz w:val="24"/>
                  <w:szCs w:val="24"/>
                </w:rPr>
                <m:t>90+0.98+0.88+0.91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17</m:t>
          </m:r>
          <m:r>
            <w:rPr>
              <w:rFonts w:ascii="Cambria Math" w:eastAsia="Times New Roman" w:hAnsi="Cambria Math" w:cs="Times New Roman"/>
              <w:sz w:val="24"/>
              <w:szCs w:val="24"/>
            </w:rPr>
            <m:t>~0.9</m:t>
          </m:r>
          <m:r>
            <w:rPr>
              <w:rFonts w:ascii="Cambria Math" w:eastAsia="Times New Roman" w:hAnsi="Cambria Math" w:cs="Times New Roman"/>
              <w:sz w:val="24"/>
              <w:szCs w:val="24"/>
            </w:rPr>
            <m:t>2</m:t>
          </m:r>
        </m:oMath>
      </m:oMathPara>
    </w:p>
    <w:p w14:paraId="60366942" w14:textId="77777777" w:rsidR="00A202C2" w:rsidRPr="005C10EB" w:rsidRDefault="00A202C2" w:rsidP="00A202C2">
      <w:pPr>
        <w:spacing w:after="3"/>
        <w:ind w:left="720" w:firstLine="720"/>
        <w:jc w:val="both"/>
      </w:pPr>
    </w:p>
    <w:p w14:paraId="2270EEF5" w14:textId="434B47DB" w:rsidR="00A202C2" w:rsidRPr="003323EE"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4+0.98+0.74+0.97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907</m:t>
          </m:r>
          <m:r>
            <w:rPr>
              <w:rFonts w:ascii="Cambria Math" w:eastAsia="Times New Roman" w:hAnsi="Cambria Math" w:cs="Times New Roman"/>
              <w:sz w:val="24"/>
              <w:szCs w:val="24"/>
            </w:rPr>
            <m:t>~0.</m:t>
          </m:r>
          <m:r>
            <w:rPr>
              <w:rFonts w:ascii="Cambria Math" w:eastAsia="Times New Roman" w:hAnsi="Cambria Math" w:cs="Times New Roman"/>
              <w:sz w:val="24"/>
              <w:szCs w:val="24"/>
            </w:rPr>
            <m:t>91</m:t>
          </m:r>
        </m:oMath>
      </m:oMathPara>
    </w:p>
    <w:p w14:paraId="618BE8A5" w14:textId="77777777" w:rsidR="00A202C2" w:rsidRDefault="00A202C2" w:rsidP="00A202C2">
      <w:pPr>
        <w:spacing w:after="3"/>
        <w:ind w:left="720" w:firstLine="720"/>
        <w:jc w:val="both"/>
        <w:rPr>
          <w:bCs/>
          <w:sz w:val="24"/>
          <w:szCs w:val="24"/>
        </w:rPr>
      </w:pPr>
    </w:p>
    <w:p w14:paraId="4F68F242" w14:textId="25CC9824"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2+0.98+0.80+0.94</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91</m:t>
          </m:r>
        </m:oMath>
      </m:oMathPara>
    </w:p>
    <w:p w14:paraId="613DD12E" w14:textId="77777777" w:rsidR="00A202C2" w:rsidRPr="00A11ABF" w:rsidRDefault="00A202C2" w:rsidP="00A11ABF">
      <w:pPr>
        <w:spacing w:after="3"/>
        <w:ind w:left="720" w:firstLine="720"/>
        <w:jc w:val="both"/>
        <w:rPr>
          <w:rFonts w:ascii="Times New Roman" w:eastAsia="Times New Roman" w:hAnsi="Times New Roman" w:cs="Times New Roman"/>
        </w:rPr>
      </w:pPr>
    </w:p>
    <w:p w14:paraId="652EA3B6"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tbl>
      <w:tblPr>
        <w:tblStyle w:val="TableGrid0"/>
        <w:tblW w:w="0" w:type="auto"/>
        <w:jc w:val="center"/>
        <w:tblLook w:val="04A0" w:firstRow="1" w:lastRow="0" w:firstColumn="1" w:lastColumn="0" w:noHBand="0" w:noVBand="1"/>
      </w:tblPr>
      <w:tblGrid>
        <w:gridCol w:w="1234"/>
        <w:gridCol w:w="1234"/>
        <w:gridCol w:w="1234"/>
        <w:gridCol w:w="1234"/>
        <w:gridCol w:w="1234"/>
        <w:gridCol w:w="1234"/>
      </w:tblGrid>
      <w:tr w:rsidR="003922F4" w14:paraId="16B93511" w14:textId="77777777" w:rsidTr="003922F4">
        <w:trPr>
          <w:jc w:val="center"/>
        </w:trPr>
        <w:tc>
          <w:tcPr>
            <w:tcW w:w="1234" w:type="dxa"/>
          </w:tcPr>
          <w:p w14:paraId="46E1C5BE" w14:textId="77777777" w:rsidR="003922F4" w:rsidRDefault="003922F4" w:rsidP="00900694">
            <w:r>
              <w:lastRenderedPageBreak/>
              <w:t>Metric</w:t>
            </w:r>
          </w:p>
        </w:tc>
        <w:tc>
          <w:tcPr>
            <w:tcW w:w="1234" w:type="dxa"/>
          </w:tcPr>
          <w:p w14:paraId="5E6BE1D6" w14:textId="77777777" w:rsidR="003922F4" w:rsidRDefault="003922F4" w:rsidP="00900694">
            <w:r>
              <w:t>Class 0</w:t>
            </w:r>
          </w:p>
        </w:tc>
        <w:tc>
          <w:tcPr>
            <w:tcW w:w="1234" w:type="dxa"/>
          </w:tcPr>
          <w:p w14:paraId="6BC3CA72" w14:textId="77777777" w:rsidR="003922F4" w:rsidRDefault="003922F4" w:rsidP="00900694">
            <w:r>
              <w:t>Class 1</w:t>
            </w:r>
          </w:p>
        </w:tc>
        <w:tc>
          <w:tcPr>
            <w:tcW w:w="1234" w:type="dxa"/>
          </w:tcPr>
          <w:p w14:paraId="513A7358" w14:textId="77777777" w:rsidR="003922F4" w:rsidRDefault="003922F4" w:rsidP="00900694">
            <w:r>
              <w:t>Class 2</w:t>
            </w:r>
          </w:p>
        </w:tc>
        <w:tc>
          <w:tcPr>
            <w:tcW w:w="1234" w:type="dxa"/>
          </w:tcPr>
          <w:p w14:paraId="4A67E197" w14:textId="77777777" w:rsidR="003922F4" w:rsidRDefault="003922F4" w:rsidP="00900694">
            <w:r>
              <w:t>Class 3</w:t>
            </w:r>
          </w:p>
        </w:tc>
        <w:tc>
          <w:tcPr>
            <w:tcW w:w="1234" w:type="dxa"/>
          </w:tcPr>
          <w:p w14:paraId="0E4649E8" w14:textId="77777777" w:rsidR="003922F4" w:rsidRDefault="003922F4" w:rsidP="00900694">
            <w:r>
              <w:t>Macro Average</w:t>
            </w:r>
          </w:p>
        </w:tc>
      </w:tr>
      <w:tr w:rsidR="003922F4" w14:paraId="63BB9556" w14:textId="77777777" w:rsidTr="003922F4">
        <w:trPr>
          <w:jc w:val="center"/>
        </w:trPr>
        <w:tc>
          <w:tcPr>
            <w:tcW w:w="1234" w:type="dxa"/>
          </w:tcPr>
          <w:p w14:paraId="5A358359" w14:textId="77777777" w:rsidR="003922F4" w:rsidRDefault="003922F4" w:rsidP="00900694">
            <w:r>
              <w:t>TP</w:t>
            </w:r>
          </w:p>
        </w:tc>
        <w:tc>
          <w:tcPr>
            <w:tcW w:w="1234" w:type="dxa"/>
          </w:tcPr>
          <w:p w14:paraId="51FCD3AF" w14:textId="77777777" w:rsidR="003922F4" w:rsidRDefault="003922F4" w:rsidP="00900694">
            <w:r>
              <w:t>78</w:t>
            </w:r>
          </w:p>
        </w:tc>
        <w:tc>
          <w:tcPr>
            <w:tcW w:w="1234" w:type="dxa"/>
          </w:tcPr>
          <w:p w14:paraId="6B51BF0E" w14:textId="77777777" w:rsidR="003922F4" w:rsidRDefault="003922F4" w:rsidP="00900694">
            <w:r>
              <w:t>39</w:t>
            </w:r>
          </w:p>
        </w:tc>
        <w:tc>
          <w:tcPr>
            <w:tcW w:w="1234" w:type="dxa"/>
          </w:tcPr>
          <w:p w14:paraId="3A1B7E2A" w14:textId="77777777" w:rsidR="003922F4" w:rsidRDefault="003922F4" w:rsidP="00900694">
            <w:r>
              <w:t>29</w:t>
            </w:r>
          </w:p>
        </w:tc>
        <w:tc>
          <w:tcPr>
            <w:tcW w:w="1234" w:type="dxa"/>
          </w:tcPr>
          <w:p w14:paraId="4BC3D152" w14:textId="77777777" w:rsidR="003922F4" w:rsidRDefault="003922F4" w:rsidP="00900694">
            <w:r>
              <w:t>29</w:t>
            </w:r>
          </w:p>
        </w:tc>
        <w:tc>
          <w:tcPr>
            <w:tcW w:w="1234" w:type="dxa"/>
          </w:tcPr>
          <w:p w14:paraId="32421C3E" w14:textId="77777777" w:rsidR="003922F4" w:rsidRDefault="003922F4" w:rsidP="00900694"/>
        </w:tc>
      </w:tr>
      <w:tr w:rsidR="003922F4" w14:paraId="6233D3D2" w14:textId="77777777" w:rsidTr="003922F4">
        <w:trPr>
          <w:jc w:val="center"/>
        </w:trPr>
        <w:tc>
          <w:tcPr>
            <w:tcW w:w="1234" w:type="dxa"/>
          </w:tcPr>
          <w:p w14:paraId="2E5CE62D" w14:textId="77777777" w:rsidR="003922F4" w:rsidRDefault="003922F4" w:rsidP="00900694">
            <w:r>
              <w:t>FP</w:t>
            </w:r>
          </w:p>
        </w:tc>
        <w:tc>
          <w:tcPr>
            <w:tcW w:w="1234" w:type="dxa"/>
          </w:tcPr>
          <w:p w14:paraId="3CF70F56" w14:textId="77777777" w:rsidR="003922F4" w:rsidRDefault="003922F4" w:rsidP="00900694">
            <w:r>
              <w:t>9</w:t>
            </w:r>
          </w:p>
        </w:tc>
        <w:tc>
          <w:tcPr>
            <w:tcW w:w="1234" w:type="dxa"/>
          </w:tcPr>
          <w:p w14:paraId="6D14188D" w14:textId="77777777" w:rsidR="003922F4" w:rsidRDefault="003922F4" w:rsidP="00900694">
            <w:r>
              <w:t>1</w:t>
            </w:r>
          </w:p>
        </w:tc>
        <w:tc>
          <w:tcPr>
            <w:tcW w:w="1234" w:type="dxa"/>
          </w:tcPr>
          <w:p w14:paraId="36FECFE9" w14:textId="77777777" w:rsidR="003922F4" w:rsidRDefault="003922F4" w:rsidP="00900694">
            <w:r>
              <w:t>4</w:t>
            </w:r>
          </w:p>
        </w:tc>
        <w:tc>
          <w:tcPr>
            <w:tcW w:w="1234" w:type="dxa"/>
          </w:tcPr>
          <w:p w14:paraId="687AECB1" w14:textId="77777777" w:rsidR="003922F4" w:rsidRDefault="003922F4" w:rsidP="00900694">
            <w:r>
              <w:t>3</w:t>
            </w:r>
          </w:p>
        </w:tc>
        <w:tc>
          <w:tcPr>
            <w:tcW w:w="1234" w:type="dxa"/>
          </w:tcPr>
          <w:p w14:paraId="4ED73457" w14:textId="77777777" w:rsidR="003922F4" w:rsidRDefault="003922F4" w:rsidP="00900694"/>
        </w:tc>
      </w:tr>
      <w:tr w:rsidR="003922F4" w14:paraId="612274E1" w14:textId="77777777" w:rsidTr="003922F4">
        <w:trPr>
          <w:jc w:val="center"/>
        </w:trPr>
        <w:tc>
          <w:tcPr>
            <w:tcW w:w="1234" w:type="dxa"/>
          </w:tcPr>
          <w:p w14:paraId="795219CB" w14:textId="77777777" w:rsidR="003922F4" w:rsidRDefault="003922F4" w:rsidP="00900694">
            <w:r>
              <w:t>FN</w:t>
            </w:r>
          </w:p>
        </w:tc>
        <w:tc>
          <w:tcPr>
            <w:tcW w:w="1234" w:type="dxa"/>
          </w:tcPr>
          <w:p w14:paraId="5DB48046" w14:textId="77777777" w:rsidR="003922F4" w:rsidRDefault="003922F4" w:rsidP="00900694">
            <w:r>
              <w:t>5</w:t>
            </w:r>
          </w:p>
        </w:tc>
        <w:tc>
          <w:tcPr>
            <w:tcW w:w="1234" w:type="dxa"/>
          </w:tcPr>
          <w:p w14:paraId="70A9DD43" w14:textId="77777777" w:rsidR="003922F4" w:rsidRDefault="003922F4" w:rsidP="00900694">
            <w:r>
              <w:t>1</w:t>
            </w:r>
          </w:p>
        </w:tc>
        <w:tc>
          <w:tcPr>
            <w:tcW w:w="1234" w:type="dxa"/>
          </w:tcPr>
          <w:p w14:paraId="3F9A3964" w14:textId="77777777" w:rsidR="003922F4" w:rsidRDefault="003922F4" w:rsidP="00900694">
            <w:r>
              <w:t>10</w:t>
            </w:r>
          </w:p>
        </w:tc>
        <w:tc>
          <w:tcPr>
            <w:tcW w:w="1234" w:type="dxa"/>
          </w:tcPr>
          <w:p w14:paraId="1A989A75" w14:textId="77777777" w:rsidR="003922F4" w:rsidRDefault="003922F4" w:rsidP="00900694">
            <w:r>
              <w:t>1</w:t>
            </w:r>
          </w:p>
        </w:tc>
        <w:tc>
          <w:tcPr>
            <w:tcW w:w="1234" w:type="dxa"/>
          </w:tcPr>
          <w:p w14:paraId="6B6A27E8" w14:textId="77777777" w:rsidR="003922F4" w:rsidRDefault="003922F4" w:rsidP="00900694"/>
        </w:tc>
      </w:tr>
      <w:tr w:rsidR="003922F4" w14:paraId="0123D46A" w14:textId="77777777" w:rsidTr="003922F4">
        <w:trPr>
          <w:jc w:val="center"/>
        </w:trPr>
        <w:tc>
          <w:tcPr>
            <w:tcW w:w="1234" w:type="dxa"/>
          </w:tcPr>
          <w:p w14:paraId="01EAB8F4" w14:textId="77777777" w:rsidR="003922F4" w:rsidRDefault="003922F4" w:rsidP="00900694">
            <w:r>
              <w:t>TN</w:t>
            </w:r>
          </w:p>
        </w:tc>
        <w:tc>
          <w:tcPr>
            <w:tcW w:w="1234" w:type="dxa"/>
          </w:tcPr>
          <w:p w14:paraId="24C61A9F" w14:textId="77777777" w:rsidR="003922F4" w:rsidRDefault="003922F4" w:rsidP="00900694">
            <w:r>
              <w:t>100</w:t>
            </w:r>
          </w:p>
        </w:tc>
        <w:tc>
          <w:tcPr>
            <w:tcW w:w="1234" w:type="dxa"/>
          </w:tcPr>
          <w:p w14:paraId="5EF7FF28" w14:textId="77777777" w:rsidR="003922F4" w:rsidRDefault="003922F4" w:rsidP="00900694">
            <w:r>
              <w:t>151</w:t>
            </w:r>
          </w:p>
        </w:tc>
        <w:tc>
          <w:tcPr>
            <w:tcW w:w="1234" w:type="dxa"/>
          </w:tcPr>
          <w:p w14:paraId="6B04979E" w14:textId="77777777" w:rsidR="003922F4" w:rsidRDefault="003922F4" w:rsidP="00900694">
            <w:r>
              <w:t>149</w:t>
            </w:r>
          </w:p>
        </w:tc>
        <w:tc>
          <w:tcPr>
            <w:tcW w:w="1234" w:type="dxa"/>
          </w:tcPr>
          <w:p w14:paraId="2A396C6E" w14:textId="77777777" w:rsidR="003922F4" w:rsidRDefault="003922F4" w:rsidP="00900694">
            <w:r>
              <w:t>159</w:t>
            </w:r>
          </w:p>
        </w:tc>
        <w:tc>
          <w:tcPr>
            <w:tcW w:w="1234" w:type="dxa"/>
          </w:tcPr>
          <w:p w14:paraId="78017E51" w14:textId="77777777" w:rsidR="003922F4" w:rsidRDefault="003922F4" w:rsidP="00900694"/>
        </w:tc>
      </w:tr>
      <w:tr w:rsidR="003922F4" w14:paraId="2026BE87" w14:textId="77777777" w:rsidTr="003922F4">
        <w:trPr>
          <w:jc w:val="center"/>
        </w:trPr>
        <w:tc>
          <w:tcPr>
            <w:tcW w:w="1234" w:type="dxa"/>
          </w:tcPr>
          <w:p w14:paraId="569887B3" w14:textId="77777777" w:rsidR="003922F4" w:rsidRDefault="003922F4" w:rsidP="00900694">
            <w:r>
              <w:t>Precision</w:t>
            </w:r>
          </w:p>
        </w:tc>
        <w:tc>
          <w:tcPr>
            <w:tcW w:w="1234" w:type="dxa"/>
          </w:tcPr>
          <w:p w14:paraId="349AC9C7" w14:textId="77777777" w:rsidR="003922F4" w:rsidRDefault="003922F4" w:rsidP="00900694">
            <w:r>
              <w:t>0.90</w:t>
            </w:r>
          </w:p>
        </w:tc>
        <w:tc>
          <w:tcPr>
            <w:tcW w:w="1234" w:type="dxa"/>
          </w:tcPr>
          <w:p w14:paraId="313B9DE0" w14:textId="72BA8A43" w:rsidR="003922F4" w:rsidRDefault="003922F4" w:rsidP="00900694">
            <w:r>
              <w:t>0.9</w:t>
            </w:r>
            <w:r w:rsidR="00495A33">
              <w:t>8</w:t>
            </w:r>
          </w:p>
        </w:tc>
        <w:tc>
          <w:tcPr>
            <w:tcW w:w="1234" w:type="dxa"/>
          </w:tcPr>
          <w:p w14:paraId="57247842" w14:textId="77777777" w:rsidR="003922F4" w:rsidRDefault="003922F4" w:rsidP="00900694">
            <w:r>
              <w:t>0.88</w:t>
            </w:r>
          </w:p>
        </w:tc>
        <w:tc>
          <w:tcPr>
            <w:tcW w:w="1234" w:type="dxa"/>
          </w:tcPr>
          <w:p w14:paraId="2D266CAC" w14:textId="77777777" w:rsidR="003922F4" w:rsidRDefault="003922F4" w:rsidP="00900694">
            <w:r>
              <w:t>0.91</w:t>
            </w:r>
          </w:p>
        </w:tc>
        <w:tc>
          <w:tcPr>
            <w:tcW w:w="1234" w:type="dxa"/>
          </w:tcPr>
          <w:p w14:paraId="3623BD27" w14:textId="07AABBE7" w:rsidR="003922F4" w:rsidRDefault="003922F4" w:rsidP="00900694">
            <w:r>
              <w:t>0.9</w:t>
            </w:r>
            <w:r w:rsidR="004869EC">
              <w:t>2</w:t>
            </w:r>
          </w:p>
        </w:tc>
      </w:tr>
      <w:tr w:rsidR="003922F4" w14:paraId="1EE0CE45" w14:textId="77777777" w:rsidTr="003922F4">
        <w:trPr>
          <w:jc w:val="center"/>
        </w:trPr>
        <w:tc>
          <w:tcPr>
            <w:tcW w:w="1234" w:type="dxa"/>
          </w:tcPr>
          <w:p w14:paraId="09680CE0" w14:textId="77777777" w:rsidR="003922F4" w:rsidRDefault="003922F4" w:rsidP="00900694">
            <w:r>
              <w:t>Recall</w:t>
            </w:r>
          </w:p>
        </w:tc>
        <w:tc>
          <w:tcPr>
            <w:tcW w:w="1234" w:type="dxa"/>
          </w:tcPr>
          <w:p w14:paraId="77C299F4" w14:textId="77777777" w:rsidR="003922F4" w:rsidRDefault="003922F4" w:rsidP="00900694">
            <w:r>
              <w:t>0.94</w:t>
            </w:r>
          </w:p>
        </w:tc>
        <w:tc>
          <w:tcPr>
            <w:tcW w:w="1234" w:type="dxa"/>
          </w:tcPr>
          <w:p w14:paraId="7F9928C3" w14:textId="053E7DAB" w:rsidR="003922F4" w:rsidRDefault="003922F4" w:rsidP="00900694">
            <w:r>
              <w:t>0.9</w:t>
            </w:r>
            <w:r w:rsidR="00082807">
              <w:t>8</w:t>
            </w:r>
          </w:p>
        </w:tc>
        <w:tc>
          <w:tcPr>
            <w:tcW w:w="1234" w:type="dxa"/>
          </w:tcPr>
          <w:p w14:paraId="31BDBC3F" w14:textId="77777777" w:rsidR="003922F4" w:rsidRDefault="003922F4" w:rsidP="00900694">
            <w:r>
              <w:t>0.74</w:t>
            </w:r>
          </w:p>
        </w:tc>
        <w:tc>
          <w:tcPr>
            <w:tcW w:w="1234" w:type="dxa"/>
          </w:tcPr>
          <w:p w14:paraId="56EB9D05" w14:textId="77777777" w:rsidR="003922F4" w:rsidRDefault="003922F4" w:rsidP="00900694">
            <w:r>
              <w:t>0.97</w:t>
            </w:r>
          </w:p>
        </w:tc>
        <w:tc>
          <w:tcPr>
            <w:tcW w:w="1234" w:type="dxa"/>
          </w:tcPr>
          <w:p w14:paraId="27F3A461" w14:textId="77777777" w:rsidR="003922F4" w:rsidRDefault="003922F4" w:rsidP="00900694">
            <w:r>
              <w:t>0.91</w:t>
            </w:r>
          </w:p>
        </w:tc>
      </w:tr>
      <w:tr w:rsidR="003922F4" w14:paraId="2299E2C7" w14:textId="77777777" w:rsidTr="003922F4">
        <w:trPr>
          <w:jc w:val="center"/>
        </w:trPr>
        <w:tc>
          <w:tcPr>
            <w:tcW w:w="1234" w:type="dxa"/>
          </w:tcPr>
          <w:p w14:paraId="3155DD8C" w14:textId="77777777" w:rsidR="003922F4" w:rsidRDefault="003922F4" w:rsidP="00900694">
            <w:r>
              <w:t>F1-Score</w:t>
            </w:r>
          </w:p>
        </w:tc>
        <w:tc>
          <w:tcPr>
            <w:tcW w:w="1234" w:type="dxa"/>
          </w:tcPr>
          <w:p w14:paraId="46210B57" w14:textId="77777777" w:rsidR="003922F4" w:rsidRDefault="003922F4" w:rsidP="00900694">
            <w:r>
              <w:t>0.92</w:t>
            </w:r>
          </w:p>
        </w:tc>
        <w:tc>
          <w:tcPr>
            <w:tcW w:w="1234" w:type="dxa"/>
          </w:tcPr>
          <w:p w14:paraId="7CBCED61" w14:textId="7509AF08" w:rsidR="003922F4" w:rsidRDefault="003922F4" w:rsidP="00900694">
            <w:r>
              <w:t>0.9</w:t>
            </w:r>
            <w:r w:rsidR="006C05D3">
              <w:t>8</w:t>
            </w:r>
          </w:p>
        </w:tc>
        <w:tc>
          <w:tcPr>
            <w:tcW w:w="1234" w:type="dxa"/>
          </w:tcPr>
          <w:p w14:paraId="76EBAE34" w14:textId="7A24CFC4" w:rsidR="003922F4" w:rsidRDefault="003922F4" w:rsidP="00900694">
            <w:r>
              <w:t>0.8</w:t>
            </w:r>
            <w:r w:rsidR="00F37410">
              <w:t>0</w:t>
            </w:r>
          </w:p>
        </w:tc>
        <w:tc>
          <w:tcPr>
            <w:tcW w:w="1234" w:type="dxa"/>
          </w:tcPr>
          <w:p w14:paraId="4A86E66B" w14:textId="77777777" w:rsidR="003922F4" w:rsidRDefault="003922F4" w:rsidP="00900694">
            <w:r>
              <w:t>0.94</w:t>
            </w:r>
          </w:p>
        </w:tc>
        <w:tc>
          <w:tcPr>
            <w:tcW w:w="1234" w:type="dxa"/>
          </w:tcPr>
          <w:p w14:paraId="34427582" w14:textId="77777777" w:rsidR="003922F4" w:rsidRDefault="003922F4" w:rsidP="00900694">
            <w:r>
              <w:t>0.91</w:t>
            </w:r>
          </w:p>
        </w:tc>
      </w:tr>
    </w:tbl>
    <w:p w14:paraId="0A015F6D" w14:textId="77777777" w:rsidR="009C5774" w:rsidRDefault="009C5774" w:rsidP="007F0893">
      <w:pPr>
        <w:spacing w:line="480" w:lineRule="auto"/>
        <w:jc w:val="center"/>
        <w:rPr>
          <w:rFonts w:ascii="Times New Roman" w:eastAsia="Times New Roman" w:hAnsi="Times New Roman" w:cs="Times New Roman"/>
          <w:i/>
          <w:iCs/>
          <w:sz w:val="24"/>
          <w:szCs w:val="24"/>
        </w:rPr>
      </w:pPr>
    </w:p>
    <w:p w14:paraId="7DC2291D" w14:textId="74415907" w:rsidR="007F0893" w:rsidRPr="00CB0195" w:rsidRDefault="007F0893"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3.8.3.5 Magnitude Warp</w:t>
      </w:r>
    </w:p>
    <w:p w14:paraId="1CB044EF" w14:textId="77777777" w:rsidR="007F0893" w:rsidRPr="0055767B" w:rsidRDefault="007F0893"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315140FE" w14:textId="5E1DFED3" w:rsidR="007F0893" w:rsidRPr="00A11ABF" w:rsidRDefault="00000000" w:rsidP="007F0893">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53724A5" w14:textId="77777777" w:rsidR="007F0893" w:rsidRPr="00A11ABF" w:rsidRDefault="007F0893" w:rsidP="007F0893">
      <w:pPr>
        <w:keepNext/>
        <w:keepLines/>
        <w:spacing w:after="0"/>
        <w:ind w:left="-5" w:hanging="10"/>
        <w:outlineLvl w:val="0"/>
        <w:rPr>
          <w:rFonts w:ascii="Times New Roman" w:eastAsia="Times New Roman" w:hAnsi="Times New Roman" w:cs="Times New Roman"/>
          <w:sz w:val="24"/>
          <w:szCs w:val="24"/>
        </w:rPr>
      </w:pPr>
    </w:p>
    <w:p w14:paraId="7F8595A5" w14:textId="0888BD6B" w:rsidR="007F0893" w:rsidRPr="00BC3F8C" w:rsidRDefault="007F0893" w:rsidP="007F0893">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0.9273</m:t>
          </m:r>
        </m:oMath>
      </m:oMathPara>
    </w:p>
    <w:p w14:paraId="59BCB672" w14:textId="77777777" w:rsidR="00BC3F8C" w:rsidRDefault="00BC3F8C" w:rsidP="00BC3F8C">
      <w:pPr>
        <w:spacing w:after="3"/>
        <w:ind w:left="720" w:firstLine="720"/>
        <w:jc w:val="both"/>
      </w:pPr>
      <w:r>
        <w:t xml:space="preserve">Class 0 </w:t>
      </w:r>
    </w:p>
    <w:p w14:paraId="37B00CCE"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77E8090F" w14:textId="77777777" w:rsidR="00BC3F8C" w:rsidRPr="00F26460" w:rsidRDefault="00BC3F8C" w:rsidP="00BC3F8C">
      <w:pPr>
        <w:spacing w:after="3"/>
        <w:ind w:left="720" w:firstLine="720"/>
        <w:jc w:val="both"/>
        <w:rPr>
          <w:bCs/>
          <w:sz w:val="24"/>
          <w:szCs w:val="24"/>
        </w:rPr>
      </w:pPr>
    </w:p>
    <w:p w14:paraId="1BB07691"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5BC164BA" w14:textId="77777777" w:rsidR="00BC3F8C" w:rsidRPr="00F26460" w:rsidRDefault="00BC3F8C" w:rsidP="00BC3F8C">
      <w:pPr>
        <w:spacing w:after="3"/>
        <w:ind w:left="720" w:firstLine="720"/>
        <w:jc w:val="both"/>
        <w:rPr>
          <w:bCs/>
          <w:sz w:val="24"/>
          <w:szCs w:val="24"/>
        </w:rPr>
      </w:pPr>
    </w:p>
    <w:p w14:paraId="25421B6C" w14:textId="77777777"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422CEA1" w14:textId="77777777" w:rsidR="00BC3F8C" w:rsidRDefault="00BC3F8C" w:rsidP="00BC3F8C">
      <w:pPr>
        <w:spacing w:after="3"/>
        <w:ind w:left="720" w:firstLine="720"/>
        <w:jc w:val="both"/>
      </w:pPr>
      <w:r>
        <w:t xml:space="preserve">Class 1 </w:t>
      </w:r>
    </w:p>
    <w:p w14:paraId="765DF2DE" w14:textId="1A587090"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m:t>
              </m:r>
              <m:r>
                <w:rPr>
                  <w:rFonts w:ascii="Cambria Math" w:eastAsia="Times New Roman" w:hAnsi="Cambria Math" w:cs="Times New Roman"/>
                  <w:sz w:val="24"/>
                  <w:szCs w:val="24"/>
                </w:rPr>
                <m:t>+1</m:t>
              </m:r>
            </m:den>
          </m:f>
          <m:r>
            <w:rPr>
              <w:rFonts w:ascii="Cambria Math" w:eastAsia="Times New Roman" w:hAnsi="Cambria Math" w:cs="Times New Roman"/>
              <w:sz w:val="24"/>
              <w:szCs w:val="24"/>
            </w:rPr>
            <m:t>=0.975~0.98</m:t>
          </m:r>
        </m:oMath>
      </m:oMathPara>
    </w:p>
    <w:p w14:paraId="0D3B1C92" w14:textId="77777777" w:rsidR="00BC3F8C" w:rsidRPr="00F26460" w:rsidRDefault="00BC3F8C" w:rsidP="00BC3F8C">
      <w:pPr>
        <w:spacing w:after="3"/>
        <w:ind w:left="720" w:firstLine="720"/>
        <w:jc w:val="both"/>
        <w:rPr>
          <w:bCs/>
          <w:sz w:val="24"/>
          <w:szCs w:val="24"/>
        </w:rPr>
      </w:pPr>
    </w:p>
    <w:p w14:paraId="2FC3D280" w14:textId="14BF0DE8"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066F3A97" w14:textId="77777777" w:rsidR="00BC3F8C" w:rsidRPr="00F26460" w:rsidRDefault="00BC3F8C" w:rsidP="00BC3F8C">
      <w:pPr>
        <w:spacing w:after="3"/>
        <w:ind w:left="720" w:firstLine="720"/>
        <w:jc w:val="both"/>
        <w:rPr>
          <w:bCs/>
          <w:sz w:val="24"/>
          <w:szCs w:val="24"/>
        </w:rPr>
      </w:pPr>
    </w:p>
    <w:p w14:paraId="74276E45" w14:textId="2B0546B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0.98+</m:t>
              </m:r>
              <m:r>
                <w:rPr>
                  <w:rFonts w:ascii="Cambria Math" w:eastAsia="Times New Roman" w:hAnsi="Cambria Math" w:cs="Times New Roman"/>
                  <w:sz w:val="24"/>
                  <w:szCs w:val="24"/>
                </w:rPr>
                <m:t>1</m:t>
              </m:r>
            </m:den>
          </m:f>
          <m:r>
            <w:rPr>
              <w:rFonts w:ascii="Cambria Math" w:eastAsia="Times New Roman" w:hAnsi="Cambria Math" w:cs="Times New Roman"/>
              <w:sz w:val="24"/>
              <w:szCs w:val="24"/>
            </w:rPr>
            <m:t>=0.98</m:t>
          </m:r>
          <m:r>
            <w:rPr>
              <w:rFonts w:ascii="Cambria Math" w:eastAsia="Times New Roman" w:hAnsi="Cambria Math" w:cs="Times New Roman"/>
              <w:sz w:val="24"/>
              <w:szCs w:val="24"/>
            </w:rPr>
            <m:t>9~0.99</m:t>
          </m:r>
        </m:oMath>
      </m:oMathPara>
    </w:p>
    <w:p w14:paraId="27BE4ED8" w14:textId="77777777" w:rsidR="00BC3F8C" w:rsidRDefault="00BC3F8C" w:rsidP="00BC3F8C">
      <w:pPr>
        <w:spacing w:after="3"/>
        <w:ind w:left="720" w:firstLine="720"/>
        <w:jc w:val="both"/>
      </w:pPr>
    </w:p>
    <w:p w14:paraId="4AE37F06" w14:textId="77777777" w:rsidR="00BC3F8C" w:rsidRDefault="00BC3F8C" w:rsidP="00BC3F8C">
      <w:pPr>
        <w:spacing w:after="3"/>
        <w:ind w:left="720" w:firstLine="720"/>
        <w:jc w:val="both"/>
      </w:pPr>
      <w:r>
        <w:t xml:space="preserve">Class 2 </w:t>
      </w:r>
    </w:p>
    <w:p w14:paraId="148CD8C2" w14:textId="4BB4C0D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30+3</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909</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91</m:t>
          </m:r>
        </m:oMath>
      </m:oMathPara>
    </w:p>
    <w:p w14:paraId="7A643A34" w14:textId="77777777" w:rsidR="00BC3F8C" w:rsidRPr="00F26460" w:rsidRDefault="00BC3F8C" w:rsidP="00BC3F8C">
      <w:pPr>
        <w:spacing w:after="3"/>
        <w:ind w:left="720" w:firstLine="720"/>
        <w:jc w:val="both"/>
        <w:rPr>
          <w:bCs/>
          <w:sz w:val="24"/>
          <w:szCs w:val="24"/>
        </w:rPr>
      </w:pPr>
    </w:p>
    <w:p w14:paraId="7219D1C7" w14:textId="70E2CB3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m:t>
          </m:r>
          <m:r>
            <w:rPr>
              <w:rFonts w:ascii="Cambria Math" w:eastAsia="Times New Roman" w:hAnsi="Cambria Math" w:cs="Times New Roman"/>
              <w:sz w:val="24"/>
              <w:szCs w:val="24"/>
            </w:rPr>
            <m:t>69</m:t>
          </m:r>
          <m:r>
            <w:rPr>
              <w:rFonts w:ascii="Cambria Math" w:eastAsia="Times New Roman" w:hAnsi="Cambria Math" w:cs="Times New Roman"/>
              <w:sz w:val="24"/>
              <w:szCs w:val="24"/>
            </w:rPr>
            <m:t>~0.7</m:t>
          </m:r>
          <m:r>
            <w:rPr>
              <w:rFonts w:ascii="Cambria Math" w:eastAsia="Times New Roman" w:hAnsi="Cambria Math" w:cs="Times New Roman"/>
              <w:sz w:val="24"/>
              <w:szCs w:val="24"/>
            </w:rPr>
            <m:t>7</m:t>
          </m:r>
        </m:oMath>
      </m:oMathPara>
    </w:p>
    <w:p w14:paraId="6391A6EB" w14:textId="77777777" w:rsidR="00BC3F8C" w:rsidRPr="00F26460" w:rsidRDefault="00BC3F8C" w:rsidP="00BC3F8C">
      <w:pPr>
        <w:spacing w:after="3"/>
        <w:ind w:left="720" w:firstLine="720"/>
        <w:jc w:val="both"/>
        <w:rPr>
          <w:bCs/>
          <w:sz w:val="24"/>
          <w:szCs w:val="24"/>
        </w:rPr>
      </w:pPr>
    </w:p>
    <w:p w14:paraId="65BD674D" w14:textId="0E6B0E5A" w:rsidR="00BC3F8C" w:rsidRPr="00013BDC"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m:t>
              </m:r>
              <m:r>
                <w:rPr>
                  <w:rFonts w:ascii="Cambria Math" w:eastAsia="Times New Roman" w:hAnsi="Cambria Math" w:cs="Times New Roman"/>
                  <w:sz w:val="24"/>
                  <w:szCs w:val="24"/>
                </w:rPr>
                <m:t>91</m:t>
              </m:r>
              <m:r>
                <w:rPr>
                  <w:rFonts w:ascii="Cambria Math" w:eastAsia="Times New Roman" w:hAnsi="Cambria Math" w:cs="Times New Roman"/>
                  <w:sz w:val="24"/>
                  <w:szCs w:val="24"/>
                </w:rPr>
                <m:t>*0.7</m:t>
              </m:r>
              <m:r>
                <w:rPr>
                  <w:rFonts w:ascii="Cambria Math" w:eastAsia="Times New Roman" w:hAnsi="Cambria Math" w:cs="Times New Roman"/>
                  <w:sz w:val="24"/>
                  <w:szCs w:val="24"/>
                </w:rPr>
                <m:t>7</m:t>
              </m:r>
            </m:num>
            <m:den>
              <m:r>
                <w:rPr>
                  <w:rFonts w:ascii="Cambria Math" w:eastAsia="Times New Roman" w:hAnsi="Cambria Math" w:cs="Times New Roman"/>
                  <w:sz w:val="24"/>
                  <w:szCs w:val="24"/>
                </w:rPr>
                <m:t>0.</m:t>
              </m:r>
              <m:r>
                <w:rPr>
                  <w:rFonts w:ascii="Cambria Math" w:eastAsia="Times New Roman" w:hAnsi="Cambria Math" w:cs="Times New Roman"/>
                  <w:sz w:val="24"/>
                  <w:szCs w:val="24"/>
                </w:rPr>
                <m:t>91</m:t>
              </m:r>
              <m:r>
                <w:rPr>
                  <w:rFonts w:ascii="Cambria Math" w:eastAsia="Times New Roman" w:hAnsi="Cambria Math" w:cs="Times New Roman"/>
                  <w:sz w:val="24"/>
                  <w:szCs w:val="24"/>
                </w:rPr>
                <m:t>+0.7</m:t>
              </m:r>
              <m:r>
                <w:rPr>
                  <w:rFonts w:ascii="Cambria Math" w:eastAsia="Times New Roman" w:hAnsi="Cambria Math" w:cs="Times New Roman"/>
                  <w:sz w:val="24"/>
                  <w:szCs w:val="24"/>
                </w:rPr>
                <m:t>7</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834</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83</m:t>
          </m:r>
        </m:oMath>
      </m:oMathPara>
    </w:p>
    <w:p w14:paraId="2E30DE53" w14:textId="77777777" w:rsidR="00BC3F8C" w:rsidRPr="00013BDC" w:rsidRDefault="00BC3F8C" w:rsidP="00BC3F8C">
      <w:pPr>
        <w:spacing w:after="3"/>
        <w:ind w:left="720" w:firstLine="720"/>
        <w:jc w:val="both"/>
        <w:rPr>
          <w:bCs/>
          <w:sz w:val="24"/>
          <w:szCs w:val="24"/>
        </w:rPr>
      </w:pPr>
    </w:p>
    <w:p w14:paraId="23CDD877" w14:textId="77777777" w:rsidR="00BC3F8C" w:rsidRDefault="00BC3F8C" w:rsidP="00BC3F8C">
      <w:pPr>
        <w:spacing w:after="3"/>
        <w:ind w:left="720" w:firstLine="720"/>
        <w:jc w:val="both"/>
      </w:pPr>
      <w:r>
        <w:t xml:space="preserve">Class 3 </w:t>
      </w:r>
    </w:p>
    <w:p w14:paraId="2AF61D8E" w14:textId="427425CA"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30+1</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67</m:t>
          </m:r>
          <m:r>
            <w:rPr>
              <w:rFonts w:ascii="Cambria Math" w:eastAsia="Times New Roman" w:hAnsi="Cambria Math" w:cs="Times New Roman"/>
              <w:sz w:val="24"/>
              <w:szCs w:val="24"/>
            </w:rPr>
            <m:t>~0.9</m:t>
          </m:r>
          <m:r>
            <w:rPr>
              <w:rFonts w:ascii="Cambria Math" w:eastAsia="Times New Roman" w:hAnsi="Cambria Math" w:cs="Times New Roman"/>
              <w:sz w:val="24"/>
              <w:szCs w:val="24"/>
            </w:rPr>
            <m:t>7</m:t>
          </m:r>
        </m:oMath>
      </m:oMathPara>
    </w:p>
    <w:p w14:paraId="3ED89FA3" w14:textId="77777777" w:rsidR="00BC3F8C" w:rsidRPr="00F26460" w:rsidRDefault="00BC3F8C" w:rsidP="00BC3F8C">
      <w:pPr>
        <w:spacing w:after="3"/>
        <w:ind w:left="720" w:firstLine="720"/>
        <w:jc w:val="both"/>
        <w:rPr>
          <w:bCs/>
          <w:sz w:val="24"/>
          <w:szCs w:val="24"/>
        </w:rPr>
      </w:pPr>
    </w:p>
    <w:p w14:paraId="1770FBE5" w14:textId="1A60A61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647C4533" w14:textId="77777777" w:rsidR="00BC3F8C" w:rsidRPr="00F26460" w:rsidRDefault="00BC3F8C" w:rsidP="00BC3F8C">
      <w:pPr>
        <w:spacing w:after="3"/>
        <w:ind w:left="720" w:firstLine="720"/>
        <w:jc w:val="both"/>
        <w:rPr>
          <w:bCs/>
          <w:sz w:val="24"/>
          <w:szCs w:val="24"/>
        </w:rPr>
      </w:pPr>
    </w:p>
    <w:p w14:paraId="0E779A89" w14:textId="131C626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1</m:t>
              </m:r>
              <m:r>
                <w:rPr>
                  <w:rFonts w:ascii="Cambria Math" w:eastAsia="Times New Roman" w:hAnsi="Cambria Math" w:cs="Times New Roman"/>
                  <w:sz w:val="24"/>
                  <w:szCs w:val="24"/>
                </w:rPr>
                <m:t>*0.97</m:t>
              </m:r>
            </m:num>
            <m:den>
              <m:r>
                <w:rPr>
                  <w:rFonts w:ascii="Cambria Math" w:eastAsia="Times New Roman" w:hAnsi="Cambria Math" w:cs="Times New Roman"/>
                  <w:sz w:val="24"/>
                  <w:szCs w:val="24"/>
                </w:rPr>
                <m:t>1</m:t>
              </m:r>
              <m:r>
                <w:rPr>
                  <w:rFonts w:ascii="Cambria Math" w:eastAsia="Times New Roman" w:hAnsi="Cambria Math" w:cs="Times New Roman"/>
                  <w:sz w:val="24"/>
                  <w:szCs w:val="24"/>
                </w:rPr>
                <m:t>+0.97</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84</m:t>
          </m:r>
          <m:r>
            <w:rPr>
              <w:rFonts w:ascii="Cambria Math" w:eastAsia="Times New Roman" w:hAnsi="Cambria Math" w:cs="Times New Roman"/>
              <w:sz w:val="24"/>
              <w:szCs w:val="24"/>
            </w:rPr>
            <m:t>~0.9</m:t>
          </m:r>
          <m:r>
            <w:rPr>
              <w:rFonts w:ascii="Cambria Math" w:eastAsia="Times New Roman" w:hAnsi="Cambria Math" w:cs="Times New Roman"/>
              <w:sz w:val="24"/>
              <w:szCs w:val="24"/>
            </w:rPr>
            <m:t>8</m:t>
          </m:r>
        </m:oMath>
      </m:oMathPara>
    </w:p>
    <w:p w14:paraId="1D70278E" w14:textId="77777777" w:rsidR="00BC3F8C" w:rsidRPr="005C10EB" w:rsidRDefault="00BC3F8C" w:rsidP="00BC3F8C">
      <w:pPr>
        <w:spacing w:after="3"/>
        <w:ind w:left="720" w:firstLine="720"/>
        <w:jc w:val="both"/>
      </w:pPr>
    </w:p>
    <w:p w14:paraId="72AA2562" w14:textId="77777777" w:rsidR="00BC3F8C" w:rsidRPr="005C10EB" w:rsidRDefault="00BC3F8C" w:rsidP="00BC3F8C">
      <w:pPr>
        <w:spacing w:after="3"/>
        <w:ind w:left="720" w:firstLine="720"/>
        <w:jc w:val="both"/>
      </w:pPr>
    </w:p>
    <w:p w14:paraId="046926A7" w14:textId="6B0C1E68" w:rsidR="00BC3F8C" w:rsidRPr="00721758"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m:t>
              </m:r>
              <m:r>
                <w:rPr>
                  <w:rFonts w:ascii="Cambria Math" w:eastAsia="Times New Roman" w:hAnsi="Cambria Math" w:cs="Times New Roman"/>
                  <w:sz w:val="24"/>
                  <w:szCs w:val="24"/>
                </w:rPr>
                <m:t>91</m:t>
              </m:r>
              <m:r>
                <w:rPr>
                  <w:rFonts w:ascii="Cambria Math" w:eastAsia="Times New Roman" w:hAnsi="Cambria Math" w:cs="Times New Roman"/>
                  <w:sz w:val="24"/>
                  <w:szCs w:val="24"/>
                </w:rPr>
                <m:t>+0.9</m:t>
              </m:r>
              <m:r>
                <w:rPr>
                  <w:rFonts w:ascii="Cambria Math" w:eastAsia="Times New Roman" w:hAnsi="Cambria Math" w:cs="Times New Roman"/>
                  <w:sz w:val="24"/>
                  <w:szCs w:val="24"/>
                </w:rPr>
                <m:t>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4</m:t>
          </m:r>
        </m:oMath>
      </m:oMathPara>
    </w:p>
    <w:p w14:paraId="50FC867F" w14:textId="77777777" w:rsidR="00BC3F8C" w:rsidRPr="005C10EB" w:rsidRDefault="00BC3F8C" w:rsidP="00BC3F8C">
      <w:pPr>
        <w:spacing w:after="3"/>
        <w:ind w:left="720" w:firstLine="720"/>
        <w:jc w:val="both"/>
      </w:pPr>
    </w:p>
    <w:p w14:paraId="02C087F6" w14:textId="29E4EA63" w:rsidR="00BC3F8C" w:rsidRPr="003323EE"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m:t>
              </m:r>
              <m:r>
                <w:rPr>
                  <w:rFonts w:ascii="Cambria Math" w:eastAsia="Times New Roman" w:hAnsi="Cambria Math" w:cs="Times New Roman"/>
                  <w:sz w:val="24"/>
                  <w:szCs w:val="24"/>
                </w:rPr>
                <m:t>1</m:t>
              </m:r>
              <m:r>
                <w:rPr>
                  <w:rFonts w:ascii="Cambria Math" w:eastAsia="Times New Roman" w:hAnsi="Cambria Math" w:cs="Times New Roman"/>
                  <w:sz w:val="24"/>
                  <w:szCs w:val="24"/>
                </w:rPr>
                <m:t>+0.7</m:t>
              </m:r>
              <m:r>
                <w:rPr>
                  <w:rFonts w:ascii="Cambria Math" w:eastAsia="Times New Roman" w:hAnsi="Cambria Math" w:cs="Times New Roman"/>
                  <w:sz w:val="24"/>
                  <w:szCs w:val="24"/>
                </w:rPr>
                <m:t>7</m:t>
              </m:r>
              <m:r>
                <w:rPr>
                  <w:rFonts w:ascii="Cambria Math" w:eastAsia="Times New Roman" w:hAnsi="Cambria Math" w:cs="Times New Roman"/>
                  <w:sz w:val="24"/>
                  <w:szCs w:val="24"/>
                </w:rPr>
                <m:t>+</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2</m:t>
          </m:r>
          <m:r>
            <w:rPr>
              <w:rFonts w:ascii="Cambria Math" w:eastAsia="Times New Roman" w:hAnsi="Cambria Math" w:cs="Times New Roman"/>
              <w:sz w:val="24"/>
              <w:szCs w:val="24"/>
            </w:rPr>
            <m:t>7~0.9</m:t>
          </m:r>
          <m:r>
            <w:rPr>
              <w:rFonts w:ascii="Cambria Math" w:eastAsia="Times New Roman" w:hAnsi="Cambria Math" w:cs="Times New Roman"/>
              <w:sz w:val="24"/>
              <w:szCs w:val="24"/>
            </w:rPr>
            <m:t>3</m:t>
          </m:r>
        </m:oMath>
      </m:oMathPara>
    </w:p>
    <w:p w14:paraId="2F2CA955" w14:textId="77777777" w:rsidR="00BC3F8C" w:rsidRDefault="00BC3F8C" w:rsidP="00BC3F8C">
      <w:pPr>
        <w:spacing w:after="3"/>
        <w:ind w:left="720" w:firstLine="720"/>
        <w:jc w:val="both"/>
        <w:rPr>
          <w:bCs/>
          <w:sz w:val="24"/>
          <w:szCs w:val="24"/>
        </w:rPr>
      </w:pPr>
    </w:p>
    <w:p w14:paraId="5F68E7DD" w14:textId="008F38B5"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m:t>
              </m:r>
              <m:r>
                <w:rPr>
                  <w:rFonts w:ascii="Cambria Math" w:eastAsia="Times New Roman" w:hAnsi="Cambria Math" w:cs="Times New Roman"/>
                  <w:sz w:val="24"/>
                  <w:szCs w:val="24"/>
                </w:rPr>
                <m:t>9</m:t>
              </m:r>
              <m:r>
                <w:rPr>
                  <w:rFonts w:ascii="Cambria Math" w:eastAsia="Times New Roman" w:hAnsi="Cambria Math" w:cs="Times New Roman"/>
                  <w:sz w:val="24"/>
                  <w:szCs w:val="24"/>
                </w:rPr>
                <m:t>+0.8</m:t>
              </m:r>
              <m:r>
                <w:rPr>
                  <w:rFonts w:ascii="Cambria Math" w:eastAsia="Times New Roman" w:hAnsi="Cambria Math" w:cs="Times New Roman"/>
                  <w:sz w:val="24"/>
                  <w:szCs w:val="24"/>
                </w:rPr>
                <m:t>3</m:t>
              </m:r>
              <m:r>
                <w:rPr>
                  <w:rFonts w:ascii="Cambria Math" w:eastAsia="Times New Roman" w:hAnsi="Cambria Math" w:cs="Times New Roman"/>
                  <w:sz w:val="24"/>
                  <w:szCs w:val="24"/>
                </w:rPr>
                <m:t>+0.9</m:t>
              </m:r>
              <m:r>
                <w:rPr>
                  <w:rFonts w:ascii="Cambria Math" w:eastAsia="Times New Roman" w:hAnsi="Cambria Math" w:cs="Times New Roman"/>
                  <w:sz w:val="24"/>
                  <w:szCs w:val="24"/>
                </w:rPr>
                <m:t>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3</m:t>
          </m:r>
        </m:oMath>
      </m:oMathPara>
    </w:p>
    <w:p w14:paraId="77B0EE8E" w14:textId="77777777" w:rsidR="00BC3F8C" w:rsidRPr="00A11ABF" w:rsidRDefault="00BC3F8C" w:rsidP="007F0893">
      <w:pPr>
        <w:spacing w:after="3"/>
        <w:ind w:left="720" w:firstLine="720"/>
        <w:jc w:val="both"/>
        <w:rPr>
          <w:rFonts w:ascii="Times New Roman" w:eastAsia="Times New Roman" w:hAnsi="Times New Roman" w:cs="Times New Roman"/>
        </w:rPr>
      </w:pPr>
    </w:p>
    <w:p w14:paraId="42CAD4A0" w14:textId="77777777" w:rsidR="007F0893" w:rsidRPr="00A11ABF" w:rsidRDefault="007F0893" w:rsidP="007F0893">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7F0893" w14:paraId="2202CBCE" w14:textId="77777777" w:rsidTr="00900694">
        <w:tc>
          <w:tcPr>
            <w:tcW w:w="1440" w:type="dxa"/>
          </w:tcPr>
          <w:p w14:paraId="65BB545B" w14:textId="77777777" w:rsidR="007F0893" w:rsidRDefault="007F0893" w:rsidP="00900694">
            <w:r>
              <w:t>Metric</w:t>
            </w:r>
          </w:p>
        </w:tc>
        <w:tc>
          <w:tcPr>
            <w:tcW w:w="1440" w:type="dxa"/>
          </w:tcPr>
          <w:p w14:paraId="5EA009D0" w14:textId="77777777" w:rsidR="007F0893" w:rsidRDefault="007F0893" w:rsidP="00900694">
            <w:r>
              <w:t>Class 0</w:t>
            </w:r>
          </w:p>
        </w:tc>
        <w:tc>
          <w:tcPr>
            <w:tcW w:w="1440" w:type="dxa"/>
          </w:tcPr>
          <w:p w14:paraId="3CA559D6" w14:textId="77777777" w:rsidR="007F0893" w:rsidRDefault="007F0893" w:rsidP="00900694">
            <w:r>
              <w:t>Class 1</w:t>
            </w:r>
          </w:p>
        </w:tc>
        <w:tc>
          <w:tcPr>
            <w:tcW w:w="1440" w:type="dxa"/>
          </w:tcPr>
          <w:p w14:paraId="2E744873" w14:textId="77777777" w:rsidR="007F0893" w:rsidRDefault="007F0893" w:rsidP="00900694">
            <w:r>
              <w:t>Class 2</w:t>
            </w:r>
          </w:p>
        </w:tc>
        <w:tc>
          <w:tcPr>
            <w:tcW w:w="1440" w:type="dxa"/>
          </w:tcPr>
          <w:p w14:paraId="3E0C3839" w14:textId="77777777" w:rsidR="007F0893" w:rsidRDefault="007F0893" w:rsidP="00900694">
            <w:r>
              <w:t>Class 3</w:t>
            </w:r>
          </w:p>
        </w:tc>
        <w:tc>
          <w:tcPr>
            <w:tcW w:w="1440" w:type="dxa"/>
          </w:tcPr>
          <w:p w14:paraId="75D5B161" w14:textId="77777777" w:rsidR="007F0893" w:rsidRDefault="007F0893" w:rsidP="00900694">
            <w:r>
              <w:t>Macro Avg</w:t>
            </w:r>
          </w:p>
        </w:tc>
      </w:tr>
      <w:tr w:rsidR="007F0893" w14:paraId="2E3E589F" w14:textId="77777777" w:rsidTr="00900694">
        <w:tc>
          <w:tcPr>
            <w:tcW w:w="1440" w:type="dxa"/>
          </w:tcPr>
          <w:p w14:paraId="60515129" w14:textId="77777777" w:rsidR="007F0893" w:rsidRDefault="007F0893" w:rsidP="00900694">
            <w:r>
              <w:t>TP</w:t>
            </w:r>
          </w:p>
        </w:tc>
        <w:tc>
          <w:tcPr>
            <w:tcW w:w="1440" w:type="dxa"/>
          </w:tcPr>
          <w:p w14:paraId="2AA37BFF" w14:textId="77777777" w:rsidR="007F0893" w:rsidRDefault="007F0893" w:rsidP="00900694">
            <w:r>
              <w:t>78</w:t>
            </w:r>
          </w:p>
        </w:tc>
        <w:tc>
          <w:tcPr>
            <w:tcW w:w="1440" w:type="dxa"/>
          </w:tcPr>
          <w:p w14:paraId="5CD8A0E7" w14:textId="77777777" w:rsidR="007F0893" w:rsidRDefault="007F0893" w:rsidP="00900694">
            <w:r>
              <w:t>40</w:t>
            </w:r>
          </w:p>
        </w:tc>
        <w:tc>
          <w:tcPr>
            <w:tcW w:w="1440" w:type="dxa"/>
          </w:tcPr>
          <w:p w14:paraId="7DA1B1C1" w14:textId="77777777" w:rsidR="007F0893" w:rsidRDefault="007F0893" w:rsidP="00900694">
            <w:r>
              <w:t>30</w:t>
            </w:r>
          </w:p>
        </w:tc>
        <w:tc>
          <w:tcPr>
            <w:tcW w:w="1440" w:type="dxa"/>
          </w:tcPr>
          <w:p w14:paraId="3F2D3246" w14:textId="77777777" w:rsidR="007F0893" w:rsidRDefault="007F0893" w:rsidP="00900694">
            <w:r>
              <w:t>30</w:t>
            </w:r>
          </w:p>
        </w:tc>
        <w:tc>
          <w:tcPr>
            <w:tcW w:w="1440" w:type="dxa"/>
          </w:tcPr>
          <w:p w14:paraId="43EE7654" w14:textId="77777777" w:rsidR="007F0893" w:rsidRDefault="007F0893" w:rsidP="00900694"/>
        </w:tc>
      </w:tr>
      <w:tr w:rsidR="007F0893" w14:paraId="4B211A35" w14:textId="77777777" w:rsidTr="00900694">
        <w:tc>
          <w:tcPr>
            <w:tcW w:w="1440" w:type="dxa"/>
          </w:tcPr>
          <w:p w14:paraId="28DA9904" w14:textId="77777777" w:rsidR="007F0893" w:rsidRDefault="007F0893" w:rsidP="00900694">
            <w:r>
              <w:t>FP</w:t>
            </w:r>
          </w:p>
        </w:tc>
        <w:tc>
          <w:tcPr>
            <w:tcW w:w="1440" w:type="dxa"/>
          </w:tcPr>
          <w:p w14:paraId="652CEC58" w14:textId="77777777" w:rsidR="007F0893" w:rsidRDefault="007F0893" w:rsidP="00900694">
            <w:r>
              <w:t>9</w:t>
            </w:r>
          </w:p>
        </w:tc>
        <w:tc>
          <w:tcPr>
            <w:tcW w:w="1440" w:type="dxa"/>
          </w:tcPr>
          <w:p w14:paraId="0773C729" w14:textId="77777777" w:rsidR="007F0893" w:rsidRDefault="007F0893" w:rsidP="00900694">
            <w:r>
              <w:t>1</w:t>
            </w:r>
          </w:p>
        </w:tc>
        <w:tc>
          <w:tcPr>
            <w:tcW w:w="1440" w:type="dxa"/>
          </w:tcPr>
          <w:p w14:paraId="7FAC258A" w14:textId="77777777" w:rsidR="007F0893" w:rsidRDefault="007F0893" w:rsidP="00900694">
            <w:r>
              <w:t>3</w:t>
            </w:r>
          </w:p>
        </w:tc>
        <w:tc>
          <w:tcPr>
            <w:tcW w:w="1440" w:type="dxa"/>
          </w:tcPr>
          <w:p w14:paraId="0A292170" w14:textId="77777777" w:rsidR="007F0893" w:rsidRDefault="007F0893" w:rsidP="00900694">
            <w:r>
              <w:t>1</w:t>
            </w:r>
          </w:p>
        </w:tc>
        <w:tc>
          <w:tcPr>
            <w:tcW w:w="1440" w:type="dxa"/>
          </w:tcPr>
          <w:p w14:paraId="66F4745E" w14:textId="77777777" w:rsidR="007F0893" w:rsidRDefault="007F0893" w:rsidP="00900694"/>
        </w:tc>
      </w:tr>
      <w:tr w:rsidR="007F0893" w14:paraId="1266F4C8" w14:textId="77777777" w:rsidTr="00900694">
        <w:tc>
          <w:tcPr>
            <w:tcW w:w="1440" w:type="dxa"/>
          </w:tcPr>
          <w:p w14:paraId="4FF737D9" w14:textId="77777777" w:rsidR="007F0893" w:rsidRDefault="007F0893" w:rsidP="00900694">
            <w:r>
              <w:t>FN</w:t>
            </w:r>
          </w:p>
        </w:tc>
        <w:tc>
          <w:tcPr>
            <w:tcW w:w="1440" w:type="dxa"/>
          </w:tcPr>
          <w:p w14:paraId="5A265C71" w14:textId="77777777" w:rsidR="007F0893" w:rsidRDefault="007F0893" w:rsidP="00900694">
            <w:r>
              <w:t>5</w:t>
            </w:r>
          </w:p>
        </w:tc>
        <w:tc>
          <w:tcPr>
            <w:tcW w:w="1440" w:type="dxa"/>
          </w:tcPr>
          <w:p w14:paraId="0CB54860" w14:textId="77777777" w:rsidR="007F0893" w:rsidRDefault="007F0893" w:rsidP="00900694">
            <w:r>
              <w:t>0</w:t>
            </w:r>
          </w:p>
        </w:tc>
        <w:tc>
          <w:tcPr>
            <w:tcW w:w="1440" w:type="dxa"/>
          </w:tcPr>
          <w:p w14:paraId="21A63EE1" w14:textId="77777777" w:rsidR="007F0893" w:rsidRDefault="007F0893" w:rsidP="00900694">
            <w:r>
              <w:t>9</w:t>
            </w:r>
          </w:p>
        </w:tc>
        <w:tc>
          <w:tcPr>
            <w:tcW w:w="1440" w:type="dxa"/>
          </w:tcPr>
          <w:p w14:paraId="01C6F377" w14:textId="77777777" w:rsidR="007F0893" w:rsidRDefault="007F0893" w:rsidP="00900694">
            <w:r>
              <w:t>0</w:t>
            </w:r>
          </w:p>
        </w:tc>
        <w:tc>
          <w:tcPr>
            <w:tcW w:w="1440" w:type="dxa"/>
          </w:tcPr>
          <w:p w14:paraId="4876D8C6" w14:textId="77777777" w:rsidR="007F0893" w:rsidRDefault="007F0893" w:rsidP="00900694"/>
        </w:tc>
      </w:tr>
      <w:tr w:rsidR="007F0893" w14:paraId="7EBC4134" w14:textId="77777777" w:rsidTr="00900694">
        <w:tc>
          <w:tcPr>
            <w:tcW w:w="1440" w:type="dxa"/>
          </w:tcPr>
          <w:p w14:paraId="12C966C3" w14:textId="77777777" w:rsidR="007F0893" w:rsidRDefault="007F0893" w:rsidP="00900694">
            <w:r>
              <w:t>TN</w:t>
            </w:r>
          </w:p>
        </w:tc>
        <w:tc>
          <w:tcPr>
            <w:tcW w:w="1440" w:type="dxa"/>
          </w:tcPr>
          <w:p w14:paraId="537812F7" w14:textId="77777777" w:rsidR="007F0893" w:rsidRDefault="007F0893" w:rsidP="00900694">
            <w:r>
              <w:t>100</w:t>
            </w:r>
          </w:p>
        </w:tc>
        <w:tc>
          <w:tcPr>
            <w:tcW w:w="1440" w:type="dxa"/>
          </w:tcPr>
          <w:p w14:paraId="407C7C8D" w14:textId="77777777" w:rsidR="007F0893" w:rsidRDefault="007F0893" w:rsidP="00900694">
            <w:r>
              <w:t>151</w:t>
            </w:r>
          </w:p>
        </w:tc>
        <w:tc>
          <w:tcPr>
            <w:tcW w:w="1440" w:type="dxa"/>
          </w:tcPr>
          <w:p w14:paraId="02C2F981" w14:textId="77777777" w:rsidR="007F0893" w:rsidRDefault="007F0893" w:rsidP="00900694">
            <w:r>
              <w:t>150</w:t>
            </w:r>
          </w:p>
        </w:tc>
        <w:tc>
          <w:tcPr>
            <w:tcW w:w="1440" w:type="dxa"/>
          </w:tcPr>
          <w:p w14:paraId="0CEA79E5" w14:textId="77777777" w:rsidR="007F0893" w:rsidRDefault="007F0893" w:rsidP="00900694">
            <w:r>
              <w:t>161</w:t>
            </w:r>
          </w:p>
        </w:tc>
        <w:tc>
          <w:tcPr>
            <w:tcW w:w="1440" w:type="dxa"/>
          </w:tcPr>
          <w:p w14:paraId="1A530A3B" w14:textId="77777777" w:rsidR="007F0893" w:rsidRDefault="007F0893" w:rsidP="00900694"/>
        </w:tc>
      </w:tr>
      <w:tr w:rsidR="007F0893" w14:paraId="44F891F9" w14:textId="77777777" w:rsidTr="00900694">
        <w:tc>
          <w:tcPr>
            <w:tcW w:w="1440" w:type="dxa"/>
          </w:tcPr>
          <w:p w14:paraId="171E594C" w14:textId="77777777" w:rsidR="007F0893" w:rsidRDefault="007F0893" w:rsidP="00900694">
            <w:r>
              <w:t>Precision</w:t>
            </w:r>
          </w:p>
        </w:tc>
        <w:tc>
          <w:tcPr>
            <w:tcW w:w="1440" w:type="dxa"/>
          </w:tcPr>
          <w:p w14:paraId="02547BF9" w14:textId="77777777" w:rsidR="007F0893" w:rsidRDefault="007F0893" w:rsidP="00900694">
            <w:r>
              <w:t>0.90</w:t>
            </w:r>
          </w:p>
        </w:tc>
        <w:tc>
          <w:tcPr>
            <w:tcW w:w="1440" w:type="dxa"/>
          </w:tcPr>
          <w:p w14:paraId="7E24BE3E" w14:textId="77777777" w:rsidR="007F0893" w:rsidRDefault="007F0893" w:rsidP="00900694">
            <w:r>
              <w:t>0.98</w:t>
            </w:r>
          </w:p>
        </w:tc>
        <w:tc>
          <w:tcPr>
            <w:tcW w:w="1440" w:type="dxa"/>
          </w:tcPr>
          <w:p w14:paraId="62A358F8" w14:textId="77777777" w:rsidR="007F0893" w:rsidRDefault="007F0893" w:rsidP="00900694">
            <w:r>
              <w:t>0.91</w:t>
            </w:r>
          </w:p>
        </w:tc>
        <w:tc>
          <w:tcPr>
            <w:tcW w:w="1440" w:type="dxa"/>
          </w:tcPr>
          <w:p w14:paraId="2F990A05" w14:textId="77777777" w:rsidR="007F0893" w:rsidRDefault="007F0893" w:rsidP="00900694">
            <w:r>
              <w:t>0.97</w:t>
            </w:r>
          </w:p>
        </w:tc>
        <w:tc>
          <w:tcPr>
            <w:tcW w:w="1440" w:type="dxa"/>
          </w:tcPr>
          <w:p w14:paraId="1D22392F" w14:textId="77777777" w:rsidR="007F0893" w:rsidRDefault="007F0893" w:rsidP="00900694">
            <w:r>
              <w:t>0.94</w:t>
            </w:r>
          </w:p>
        </w:tc>
      </w:tr>
      <w:tr w:rsidR="007F0893" w14:paraId="145669C1" w14:textId="77777777" w:rsidTr="00900694">
        <w:tc>
          <w:tcPr>
            <w:tcW w:w="1440" w:type="dxa"/>
          </w:tcPr>
          <w:p w14:paraId="0F04C564" w14:textId="77777777" w:rsidR="007F0893" w:rsidRDefault="007F0893" w:rsidP="00900694">
            <w:r>
              <w:t>Recall</w:t>
            </w:r>
          </w:p>
        </w:tc>
        <w:tc>
          <w:tcPr>
            <w:tcW w:w="1440" w:type="dxa"/>
          </w:tcPr>
          <w:p w14:paraId="45154F31" w14:textId="77777777" w:rsidR="007F0893" w:rsidRDefault="007F0893" w:rsidP="00900694">
            <w:r>
              <w:t>0.94</w:t>
            </w:r>
          </w:p>
        </w:tc>
        <w:tc>
          <w:tcPr>
            <w:tcW w:w="1440" w:type="dxa"/>
          </w:tcPr>
          <w:p w14:paraId="5D8BD7AD" w14:textId="77777777" w:rsidR="007F0893" w:rsidRDefault="007F0893" w:rsidP="00900694">
            <w:r>
              <w:t>1.00</w:t>
            </w:r>
          </w:p>
        </w:tc>
        <w:tc>
          <w:tcPr>
            <w:tcW w:w="1440" w:type="dxa"/>
          </w:tcPr>
          <w:p w14:paraId="58DDEF9F" w14:textId="77777777" w:rsidR="007F0893" w:rsidRDefault="007F0893" w:rsidP="00900694">
            <w:r>
              <w:t>0.77</w:t>
            </w:r>
          </w:p>
        </w:tc>
        <w:tc>
          <w:tcPr>
            <w:tcW w:w="1440" w:type="dxa"/>
          </w:tcPr>
          <w:p w14:paraId="553E968E" w14:textId="77777777" w:rsidR="007F0893" w:rsidRDefault="007F0893" w:rsidP="00900694">
            <w:r>
              <w:t>1.00</w:t>
            </w:r>
          </w:p>
        </w:tc>
        <w:tc>
          <w:tcPr>
            <w:tcW w:w="1440" w:type="dxa"/>
          </w:tcPr>
          <w:p w14:paraId="5D229FB9" w14:textId="77777777" w:rsidR="007F0893" w:rsidRDefault="007F0893" w:rsidP="00900694">
            <w:r>
              <w:t>0.93</w:t>
            </w:r>
          </w:p>
        </w:tc>
      </w:tr>
      <w:tr w:rsidR="007F0893" w14:paraId="38AD972B" w14:textId="77777777" w:rsidTr="00900694">
        <w:tc>
          <w:tcPr>
            <w:tcW w:w="1440" w:type="dxa"/>
          </w:tcPr>
          <w:p w14:paraId="5223DA05" w14:textId="77777777" w:rsidR="007F0893" w:rsidRDefault="007F0893" w:rsidP="00900694">
            <w:r>
              <w:t>F1-Score</w:t>
            </w:r>
          </w:p>
        </w:tc>
        <w:tc>
          <w:tcPr>
            <w:tcW w:w="1440" w:type="dxa"/>
          </w:tcPr>
          <w:p w14:paraId="446FC18A" w14:textId="77777777" w:rsidR="007F0893" w:rsidRDefault="007F0893" w:rsidP="00900694">
            <w:r>
              <w:t>0.92</w:t>
            </w:r>
          </w:p>
        </w:tc>
        <w:tc>
          <w:tcPr>
            <w:tcW w:w="1440" w:type="dxa"/>
          </w:tcPr>
          <w:p w14:paraId="0E60AF2A" w14:textId="77777777" w:rsidR="007F0893" w:rsidRDefault="007F0893" w:rsidP="00900694">
            <w:r>
              <w:t>0.99</w:t>
            </w:r>
          </w:p>
        </w:tc>
        <w:tc>
          <w:tcPr>
            <w:tcW w:w="1440" w:type="dxa"/>
          </w:tcPr>
          <w:p w14:paraId="2E2CA48B" w14:textId="77777777" w:rsidR="007F0893" w:rsidRDefault="007F0893" w:rsidP="00900694">
            <w:r>
              <w:t>0.83</w:t>
            </w:r>
          </w:p>
        </w:tc>
        <w:tc>
          <w:tcPr>
            <w:tcW w:w="1440" w:type="dxa"/>
          </w:tcPr>
          <w:p w14:paraId="01B12A83" w14:textId="77777777" w:rsidR="007F0893" w:rsidRDefault="007F0893" w:rsidP="00900694">
            <w:r>
              <w:t>0.98</w:t>
            </w:r>
          </w:p>
        </w:tc>
        <w:tc>
          <w:tcPr>
            <w:tcW w:w="1440" w:type="dxa"/>
          </w:tcPr>
          <w:p w14:paraId="04B8980B" w14:textId="77777777" w:rsidR="007F0893" w:rsidRDefault="007F0893" w:rsidP="00900694">
            <w:r>
              <w:t>0.93</w:t>
            </w:r>
          </w:p>
        </w:tc>
      </w:tr>
    </w:tbl>
    <w:p w14:paraId="626D4B8E" w14:textId="77777777" w:rsidR="00A11ABF" w:rsidRDefault="00A11ABF" w:rsidP="00462CA4">
      <w:pPr>
        <w:spacing w:line="480" w:lineRule="auto"/>
        <w:rPr>
          <w:rFonts w:ascii="Times New Roman" w:eastAsia="Times New Roman" w:hAnsi="Times New Roman" w:cs="Times New Roman"/>
          <w:b/>
          <w:sz w:val="24"/>
          <w:szCs w:val="24"/>
        </w:rPr>
      </w:pPr>
    </w:p>
    <w:p w14:paraId="1F409546" w14:textId="11162DAF"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3.8.3.6 Time Warp</w:t>
      </w:r>
    </w:p>
    <w:p w14:paraId="0BAB5A1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47AB54DB" w14:textId="3747C42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1</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2E33A1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32393B3C" w14:textId="796F9258" w:rsidR="00246931" w:rsidRPr="00CE0DF2"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80+40+28+30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0.9270</m:t>
          </m:r>
        </m:oMath>
      </m:oMathPara>
    </w:p>
    <w:p w14:paraId="183F741E" w14:textId="77777777" w:rsidR="00CE0DF2" w:rsidRDefault="00CE0DF2" w:rsidP="00CE0DF2">
      <w:pPr>
        <w:spacing w:after="3"/>
        <w:ind w:left="720" w:firstLine="720"/>
        <w:jc w:val="both"/>
      </w:pPr>
      <w:r>
        <w:t xml:space="preserve">Class 0 </w:t>
      </w:r>
    </w:p>
    <w:p w14:paraId="55566C8D" w14:textId="2B18E2CA"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80+10</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88</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89</m:t>
          </m:r>
        </m:oMath>
      </m:oMathPara>
    </w:p>
    <w:p w14:paraId="6F8F4C44" w14:textId="77777777" w:rsidR="00CE0DF2" w:rsidRPr="00F26460" w:rsidRDefault="00CE0DF2" w:rsidP="00CE0DF2">
      <w:pPr>
        <w:spacing w:after="3"/>
        <w:ind w:left="720" w:firstLine="720"/>
        <w:jc w:val="both"/>
        <w:rPr>
          <w:bCs/>
          <w:sz w:val="24"/>
          <w:szCs w:val="24"/>
        </w:rPr>
      </w:pPr>
    </w:p>
    <w:p w14:paraId="676DADE2" w14:textId="3C58F2BC"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80+3</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63</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6</m:t>
          </m:r>
        </m:oMath>
      </m:oMathPara>
    </w:p>
    <w:p w14:paraId="75B4A791" w14:textId="77777777" w:rsidR="00CE0DF2" w:rsidRPr="00F26460" w:rsidRDefault="00CE0DF2" w:rsidP="00CE0DF2">
      <w:pPr>
        <w:spacing w:after="3"/>
        <w:ind w:left="720" w:firstLine="720"/>
        <w:jc w:val="both"/>
        <w:rPr>
          <w:bCs/>
          <w:sz w:val="24"/>
          <w:szCs w:val="24"/>
        </w:rPr>
      </w:pPr>
    </w:p>
    <w:p w14:paraId="2E8D582B" w14:textId="001A84FD"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m:t>
              </m:r>
              <m:r>
                <w:rPr>
                  <w:rFonts w:ascii="Cambria Math" w:eastAsia="Times New Roman" w:hAnsi="Cambria Math" w:cs="Times New Roman"/>
                  <w:sz w:val="24"/>
                  <w:szCs w:val="24"/>
                </w:rPr>
                <m:t>89</m:t>
              </m:r>
              <m:r>
                <w:rPr>
                  <w:rFonts w:ascii="Cambria Math" w:eastAsia="Times New Roman" w:hAnsi="Cambria Math" w:cs="Times New Roman"/>
                  <w:sz w:val="24"/>
                  <w:szCs w:val="24"/>
                </w:rPr>
                <m:t>*0.9</m:t>
              </m:r>
              <m:r>
                <w:rPr>
                  <w:rFonts w:ascii="Cambria Math" w:eastAsia="Times New Roman" w:hAnsi="Cambria Math" w:cs="Times New Roman"/>
                  <w:sz w:val="24"/>
                  <w:szCs w:val="24"/>
                </w:rPr>
                <m:t>6</m:t>
              </m:r>
            </m:num>
            <m:den>
              <m:r>
                <w:rPr>
                  <w:rFonts w:ascii="Cambria Math" w:eastAsia="Times New Roman" w:hAnsi="Cambria Math" w:cs="Times New Roman"/>
                  <w:sz w:val="24"/>
                  <w:szCs w:val="24"/>
                </w:rPr>
                <m:t>0.</m:t>
              </m:r>
              <m:r>
                <w:rPr>
                  <w:rFonts w:ascii="Cambria Math" w:eastAsia="Times New Roman" w:hAnsi="Cambria Math" w:cs="Times New Roman"/>
                  <w:sz w:val="24"/>
                  <w:szCs w:val="24"/>
                </w:rPr>
                <m:t>89</m:t>
              </m:r>
              <m:r>
                <w:rPr>
                  <w:rFonts w:ascii="Cambria Math" w:eastAsia="Times New Roman" w:hAnsi="Cambria Math" w:cs="Times New Roman"/>
                  <w:sz w:val="24"/>
                  <w:szCs w:val="24"/>
                </w:rPr>
                <m:t>+0.9</m:t>
              </m:r>
              <m:r>
                <w:rPr>
                  <w:rFonts w:ascii="Cambria Math" w:eastAsia="Times New Roman" w:hAnsi="Cambria Math" w:cs="Times New Roman"/>
                  <w:sz w:val="24"/>
                  <w:szCs w:val="24"/>
                </w:rPr>
                <m:t>6</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23</m:t>
          </m:r>
          <m:r>
            <w:rPr>
              <w:rFonts w:ascii="Cambria Math" w:eastAsia="Times New Roman" w:hAnsi="Cambria Math" w:cs="Times New Roman"/>
              <w:sz w:val="24"/>
              <w:szCs w:val="24"/>
            </w:rPr>
            <m:t xml:space="preserve"> ~0.92</m:t>
          </m:r>
        </m:oMath>
      </m:oMathPara>
    </w:p>
    <w:p w14:paraId="7F7C3213" w14:textId="77777777" w:rsidR="00CE0DF2" w:rsidRDefault="00CE0DF2" w:rsidP="00CE0DF2">
      <w:pPr>
        <w:spacing w:after="3"/>
        <w:ind w:left="720" w:firstLine="720"/>
        <w:jc w:val="both"/>
      </w:pPr>
      <w:r>
        <w:t xml:space="preserve">Class 1 </w:t>
      </w:r>
    </w:p>
    <w:p w14:paraId="5A99F58B" w14:textId="3A6FFBD9"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m:t>
              </m:r>
              <m:r>
                <w:rPr>
                  <w:rFonts w:ascii="Cambria Math" w:eastAsia="Times New Roman" w:hAnsi="Cambria Math" w:cs="Times New Roman"/>
                  <w:sz w:val="24"/>
                  <w:szCs w:val="24"/>
                </w:rPr>
                <m:t>2</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52</m:t>
          </m:r>
          <m:r>
            <w:rPr>
              <w:rFonts w:ascii="Cambria Math" w:eastAsia="Times New Roman" w:hAnsi="Cambria Math" w:cs="Times New Roman"/>
              <w:sz w:val="24"/>
              <w:szCs w:val="24"/>
            </w:rPr>
            <m:t>~0.9</m:t>
          </m:r>
          <m:r>
            <w:rPr>
              <w:rFonts w:ascii="Cambria Math" w:eastAsia="Times New Roman" w:hAnsi="Cambria Math" w:cs="Times New Roman"/>
              <w:sz w:val="24"/>
              <w:szCs w:val="24"/>
            </w:rPr>
            <m:t>5</m:t>
          </m:r>
        </m:oMath>
      </m:oMathPara>
    </w:p>
    <w:p w14:paraId="5F6DAC09" w14:textId="77777777" w:rsidR="00CE0DF2" w:rsidRPr="00F26460" w:rsidRDefault="00CE0DF2" w:rsidP="00CE0DF2">
      <w:pPr>
        <w:spacing w:after="3"/>
        <w:ind w:left="720" w:firstLine="720"/>
        <w:jc w:val="both"/>
        <w:rPr>
          <w:bCs/>
          <w:sz w:val="24"/>
          <w:szCs w:val="24"/>
        </w:rPr>
      </w:pPr>
    </w:p>
    <w:p w14:paraId="0D6DCD9C"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8758235" w14:textId="77777777" w:rsidR="00CE0DF2" w:rsidRPr="00F26460" w:rsidRDefault="00CE0DF2" w:rsidP="00CE0DF2">
      <w:pPr>
        <w:spacing w:after="3"/>
        <w:ind w:left="720" w:firstLine="720"/>
        <w:jc w:val="both"/>
        <w:rPr>
          <w:bCs/>
          <w:sz w:val="24"/>
          <w:szCs w:val="24"/>
        </w:rPr>
      </w:pPr>
    </w:p>
    <w:p w14:paraId="5F110F5B" w14:textId="657464E4"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m:t>
              </m:r>
              <m:r>
                <w:rPr>
                  <w:rFonts w:ascii="Cambria Math" w:eastAsia="Times New Roman" w:hAnsi="Cambria Math" w:cs="Times New Roman"/>
                  <w:sz w:val="24"/>
                  <w:szCs w:val="24"/>
                </w:rPr>
                <m:t>5</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0.9</m:t>
              </m:r>
              <m:r>
                <w:rPr>
                  <w:rFonts w:ascii="Cambria Math" w:eastAsia="Times New Roman" w:hAnsi="Cambria Math" w:cs="Times New Roman"/>
                  <w:sz w:val="24"/>
                  <w:szCs w:val="24"/>
                </w:rPr>
                <m:t>5</m:t>
              </m:r>
              <m:r>
                <w:rPr>
                  <w:rFonts w:ascii="Cambria Math" w:eastAsia="Times New Roman" w:hAnsi="Cambria Math" w:cs="Times New Roman"/>
                  <w:sz w:val="24"/>
                  <w:szCs w:val="24"/>
                </w:rPr>
                <m:t>+1</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74</m:t>
          </m:r>
          <m:r>
            <w:rPr>
              <w:rFonts w:ascii="Cambria Math" w:eastAsia="Times New Roman" w:hAnsi="Cambria Math" w:cs="Times New Roman"/>
              <w:sz w:val="24"/>
              <w:szCs w:val="24"/>
            </w:rPr>
            <m:t>~0.9</m:t>
          </m:r>
          <m:r>
            <w:rPr>
              <w:rFonts w:ascii="Cambria Math" w:eastAsia="Times New Roman" w:hAnsi="Cambria Math" w:cs="Times New Roman"/>
              <w:sz w:val="24"/>
              <w:szCs w:val="24"/>
            </w:rPr>
            <m:t>7</m:t>
          </m:r>
        </m:oMath>
      </m:oMathPara>
    </w:p>
    <w:p w14:paraId="2C8709AD" w14:textId="77777777" w:rsidR="00CE0DF2" w:rsidRDefault="00CE0DF2" w:rsidP="00CE0DF2">
      <w:pPr>
        <w:spacing w:after="3"/>
        <w:ind w:left="720" w:firstLine="720"/>
        <w:jc w:val="both"/>
      </w:pPr>
    </w:p>
    <w:p w14:paraId="538AEFBD" w14:textId="77777777" w:rsidR="00CE0DF2" w:rsidRDefault="00CE0DF2" w:rsidP="00CE0DF2">
      <w:pPr>
        <w:spacing w:after="3"/>
        <w:ind w:left="720" w:firstLine="720"/>
        <w:jc w:val="both"/>
      </w:pPr>
      <w:r>
        <w:t xml:space="preserve">Class 2 </w:t>
      </w:r>
    </w:p>
    <w:p w14:paraId="141C00DA" w14:textId="57559D2D"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933</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3</m:t>
          </m:r>
        </m:oMath>
      </m:oMathPara>
    </w:p>
    <w:p w14:paraId="115960D9" w14:textId="77777777" w:rsidR="00CE0DF2" w:rsidRPr="00F26460" w:rsidRDefault="00CE0DF2" w:rsidP="00CE0DF2">
      <w:pPr>
        <w:spacing w:after="3"/>
        <w:ind w:left="720" w:firstLine="720"/>
        <w:jc w:val="both"/>
        <w:rPr>
          <w:bCs/>
          <w:sz w:val="24"/>
          <w:szCs w:val="24"/>
        </w:rPr>
      </w:pPr>
    </w:p>
    <w:p w14:paraId="2CE51A68" w14:textId="429E0200"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28+11</m:t>
              </m:r>
            </m:den>
          </m:f>
          <m:r>
            <w:rPr>
              <w:rFonts w:ascii="Cambria Math" w:eastAsia="Times New Roman" w:hAnsi="Cambria Math" w:cs="Times New Roman"/>
              <w:sz w:val="24"/>
              <w:szCs w:val="24"/>
            </w:rPr>
            <m:t>=0.7</m:t>
          </m:r>
          <m:r>
            <w:rPr>
              <w:rFonts w:ascii="Cambria Math" w:eastAsia="Times New Roman" w:hAnsi="Cambria Math" w:cs="Times New Roman"/>
              <w:sz w:val="24"/>
              <w:szCs w:val="24"/>
            </w:rPr>
            <m:t>17</m:t>
          </m:r>
          <m:r>
            <w:rPr>
              <w:rFonts w:ascii="Cambria Math" w:eastAsia="Times New Roman" w:hAnsi="Cambria Math" w:cs="Times New Roman"/>
              <w:sz w:val="24"/>
              <w:szCs w:val="24"/>
            </w:rPr>
            <m:t>~0.7</m:t>
          </m:r>
          <m:r>
            <w:rPr>
              <w:rFonts w:ascii="Cambria Math" w:eastAsia="Times New Roman" w:hAnsi="Cambria Math" w:cs="Times New Roman"/>
              <w:sz w:val="24"/>
              <w:szCs w:val="24"/>
            </w:rPr>
            <m:t>2</m:t>
          </m:r>
        </m:oMath>
      </m:oMathPara>
    </w:p>
    <w:p w14:paraId="6C32DCBF" w14:textId="77777777" w:rsidR="00CE0DF2" w:rsidRPr="00F26460" w:rsidRDefault="00CE0DF2" w:rsidP="00CE0DF2">
      <w:pPr>
        <w:spacing w:after="3"/>
        <w:ind w:left="720" w:firstLine="720"/>
        <w:jc w:val="both"/>
        <w:rPr>
          <w:bCs/>
          <w:sz w:val="24"/>
          <w:szCs w:val="24"/>
        </w:rPr>
      </w:pPr>
    </w:p>
    <w:p w14:paraId="764B8AD6" w14:textId="67243778" w:rsidR="00CE0DF2" w:rsidRPr="00013BDC"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m:t>
              </m:r>
              <m:r>
                <w:rPr>
                  <w:rFonts w:ascii="Cambria Math" w:eastAsia="Times New Roman" w:hAnsi="Cambria Math" w:cs="Times New Roman"/>
                  <w:sz w:val="24"/>
                  <w:szCs w:val="24"/>
                </w:rPr>
                <m:t>3</m:t>
              </m:r>
              <m:r>
                <w:rPr>
                  <w:rFonts w:ascii="Cambria Math" w:eastAsia="Times New Roman" w:hAnsi="Cambria Math" w:cs="Times New Roman"/>
                  <w:sz w:val="24"/>
                  <w:szCs w:val="24"/>
                </w:rPr>
                <m:t>*0.7</m:t>
              </m:r>
              <m:r>
                <w:rPr>
                  <w:rFonts w:ascii="Cambria Math" w:eastAsia="Times New Roman" w:hAnsi="Cambria Math" w:cs="Times New Roman"/>
                  <w:sz w:val="24"/>
                  <w:szCs w:val="24"/>
                </w:rPr>
                <m:t>2</m:t>
              </m:r>
            </m:num>
            <m:den>
              <m:r>
                <w:rPr>
                  <w:rFonts w:ascii="Cambria Math" w:eastAsia="Times New Roman" w:hAnsi="Cambria Math" w:cs="Times New Roman"/>
                  <w:sz w:val="24"/>
                  <w:szCs w:val="24"/>
                </w:rPr>
                <m:t>0.9</m:t>
              </m:r>
              <m:r>
                <w:rPr>
                  <w:rFonts w:ascii="Cambria Math" w:eastAsia="Times New Roman" w:hAnsi="Cambria Math" w:cs="Times New Roman"/>
                  <w:sz w:val="24"/>
                  <w:szCs w:val="24"/>
                </w:rPr>
                <m:t>3</m:t>
              </m:r>
              <m:r>
                <w:rPr>
                  <w:rFonts w:ascii="Cambria Math" w:eastAsia="Times New Roman" w:hAnsi="Cambria Math" w:cs="Times New Roman"/>
                  <w:sz w:val="24"/>
                  <w:szCs w:val="24"/>
                </w:rPr>
                <m:t>+0.7</m:t>
              </m:r>
              <m:r>
                <w:rPr>
                  <w:rFonts w:ascii="Cambria Math" w:eastAsia="Times New Roman" w:hAnsi="Cambria Math" w:cs="Times New Roman"/>
                  <w:sz w:val="24"/>
                  <w:szCs w:val="24"/>
                </w:rPr>
                <m:t>2</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811</m:t>
          </m:r>
          <m:r>
            <w:rPr>
              <w:rFonts w:ascii="Cambria Math" w:eastAsia="Times New Roman" w:hAnsi="Cambria Math" w:cs="Times New Roman"/>
              <w:sz w:val="24"/>
              <w:szCs w:val="24"/>
            </w:rPr>
            <m:t xml:space="preserve"> ~0.8</m:t>
          </m:r>
          <m:r>
            <w:rPr>
              <w:rFonts w:ascii="Cambria Math" w:eastAsia="Times New Roman" w:hAnsi="Cambria Math" w:cs="Times New Roman"/>
              <w:sz w:val="24"/>
              <w:szCs w:val="24"/>
            </w:rPr>
            <m:t>1</m:t>
          </m:r>
        </m:oMath>
      </m:oMathPara>
    </w:p>
    <w:p w14:paraId="4B1A32E5" w14:textId="77777777" w:rsidR="00CE0DF2" w:rsidRPr="00013BDC" w:rsidRDefault="00CE0DF2" w:rsidP="00CE0DF2">
      <w:pPr>
        <w:spacing w:after="3"/>
        <w:ind w:left="720" w:firstLine="720"/>
        <w:jc w:val="both"/>
        <w:rPr>
          <w:bCs/>
          <w:sz w:val="24"/>
          <w:szCs w:val="24"/>
        </w:rPr>
      </w:pPr>
    </w:p>
    <w:p w14:paraId="471F5E79" w14:textId="77777777" w:rsidR="00CE0DF2" w:rsidRDefault="00CE0DF2" w:rsidP="00CE0DF2">
      <w:pPr>
        <w:spacing w:after="3"/>
        <w:ind w:left="720" w:firstLine="720"/>
        <w:jc w:val="both"/>
      </w:pPr>
      <w:r>
        <w:t xml:space="preserve">Class 3 </w:t>
      </w:r>
    </w:p>
    <w:p w14:paraId="19781549" w14:textId="77849684"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m:t>
              </m:r>
              <m:r>
                <w:rPr>
                  <w:rFonts w:ascii="Cambria Math" w:eastAsia="Times New Roman" w:hAnsi="Cambria Math" w:cs="Times New Roman"/>
                  <w:sz w:val="24"/>
                  <w:szCs w:val="24"/>
                </w:rPr>
                <m:t>0</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2ED55661" w14:textId="77777777" w:rsidR="00CE0DF2" w:rsidRPr="00F26460" w:rsidRDefault="00CE0DF2" w:rsidP="00CE0DF2">
      <w:pPr>
        <w:spacing w:after="3"/>
        <w:ind w:left="720" w:firstLine="720"/>
        <w:jc w:val="both"/>
        <w:rPr>
          <w:bCs/>
          <w:sz w:val="24"/>
          <w:szCs w:val="24"/>
        </w:rPr>
      </w:pPr>
    </w:p>
    <w:p w14:paraId="495F9E4E"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7448F2B8" w14:textId="77777777" w:rsidR="00CE0DF2" w:rsidRPr="00F26460" w:rsidRDefault="00CE0DF2" w:rsidP="00CE0DF2">
      <w:pPr>
        <w:spacing w:after="3"/>
        <w:ind w:left="720" w:firstLine="720"/>
        <w:jc w:val="both"/>
        <w:rPr>
          <w:bCs/>
          <w:sz w:val="24"/>
          <w:szCs w:val="24"/>
        </w:rPr>
      </w:pPr>
    </w:p>
    <w:p w14:paraId="2D947BA0" w14:textId="5A0A23B6"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w:lastRenderedPageBreak/>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1+</m:t>
              </m:r>
              <m:r>
                <w:rPr>
                  <w:rFonts w:ascii="Cambria Math" w:eastAsia="Times New Roman" w:hAnsi="Cambria Math" w:cs="Times New Roman"/>
                  <w:sz w:val="24"/>
                  <w:szCs w:val="24"/>
                </w:rPr>
                <m:t>1</m:t>
              </m:r>
            </m:den>
          </m:f>
          <m:r>
            <w:rPr>
              <w:rFonts w:ascii="Cambria Math" w:eastAsia="Times New Roman" w:hAnsi="Cambria Math" w:cs="Times New Roman"/>
              <w:sz w:val="24"/>
              <w:szCs w:val="24"/>
            </w:rPr>
            <m:t>=</m:t>
          </m:r>
          <m:r>
            <w:rPr>
              <w:rFonts w:ascii="Cambria Math" w:eastAsia="Times New Roman" w:hAnsi="Cambria Math" w:cs="Times New Roman"/>
              <w:sz w:val="24"/>
              <w:szCs w:val="24"/>
            </w:rPr>
            <m:t>1.00</m:t>
          </m:r>
        </m:oMath>
      </m:oMathPara>
    </w:p>
    <w:p w14:paraId="3457697D" w14:textId="77777777" w:rsidR="00CE0DF2" w:rsidRPr="005C10EB" w:rsidRDefault="00CE0DF2" w:rsidP="00CE0DF2">
      <w:pPr>
        <w:spacing w:after="3"/>
        <w:ind w:left="720" w:firstLine="720"/>
        <w:jc w:val="both"/>
      </w:pPr>
    </w:p>
    <w:p w14:paraId="1876BB60" w14:textId="77777777" w:rsidR="00CE0DF2" w:rsidRPr="005C10EB" w:rsidRDefault="00CE0DF2" w:rsidP="00CE0DF2">
      <w:pPr>
        <w:spacing w:after="3"/>
        <w:ind w:left="720" w:firstLine="720"/>
        <w:jc w:val="both"/>
      </w:pPr>
    </w:p>
    <w:p w14:paraId="1DFF18FC" w14:textId="2C2B7C80" w:rsidR="00CE0DF2" w:rsidRPr="00721758"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m:t>
              </m:r>
              <m:r>
                <w:rPr>
                  <w:rFonts w:ascii="Cambria Math" w:eastAsia="Times New Roman" w:hAnsi="Cambria Math" w:cs="Times New Roman"/>
                  <w:sz w:val="24"/>
                  <w:szCs w:val="24"/>
                </w:rPr>
                <m:t>89</m:t>
              </m:r>
              <m:r>
                <w:rPr>
                  <w:rFonts w:ascii="Cambria Math" w:eastAsia="Times New Roman" w:hAnsi="Cambria Math" w:cs="Times New Roman"/>
                  <w:sz w:val="24"/>
                  <w:szCs w:val="24"/>
                </w:rPr>
                <m:t>+</m:t>
              </m:r>
              <m:r>
                <w:rPr>
                  <w:rFonts w:ascii="Cambria Math" w:eastAsia="Times New Roman" w:hAnsi="Cambria Math" w:cs="Times New Roman"/>
                  <w:sz w:val="24"/>
                  <w:szCs w:val="24"/>
                </w:rPr>
                <m:t>0.95+0.93+1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m:t>
          </m:r>
          <m:r>
            <w:rPr>
              <w:rFonts w:ascii="Cambria Math" w:eastAsia="Times New Roman" w:hAnsi="Cambria Math" w:cs="Times New Roman"/>
              <w:sz w:val="24"/>
              <w:szCs w:val="24"/>
            </w:rPr>
            <m:t>2~0.94</m:t>
          </m:r>
        </m:oMath>
      </m:oMathPara>
    </w:p>
    <w:p w14:paraId="5E6E3D7B" w14:textId="77777777" w:rsidR="00CE0DF2" w:rsidRPr="005C10EB" w:rsidRDefault="00CE0DF2" w:rsidP="00CE0DF2">
      <w:pPr>
        <w:spacing w:after="3"/>
        <w:ind w:left="720" w:firstLine="720"/>
        <w:jc w:val="both"/>
      </w:pPr>
    </w:p>
    <w:p w14:paraId="463991E4" w14:textId="7125D1A9" w:rsidR="00CE0DF2" w:rsidRPr="003323EE"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6</m:t>
              </m:r>
              <m:r>
                <w:rPr>
                  <w:rFonts w:ascii="Cambria Math" w:eastAsia="Times New Roman" w:hAnsi="Cambria Math" w:cs="Times New Roman"/>
                  <w:sz w:val="24"/>
                  <w:szCs w:val="24"/>
                </w:rPr>
                <m:t>+1+0.7</m:t>
              </m:r>
              <m:r>
                <w:rPr>
                  <w:rFonts w:ascii="Cambria Math" w:eastAsia="Times New Roman" w:hAnsi="Cambria Math" w:cs="Times New Roman"/>
                  <w:sz w:val="24"/>
                  <w:szCs w:val="24"/>
                </w:rPr>
                <m:t>2</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m:t>
          </m:r>
        </m:oMath>
      </m:oMathPara>
    </w:p>
    <w:p w14:paraId="299EBB7C" w14:textId="77777777" w:rsidR="00CE0DF2" w:rsidRDefault="00CE0DF2" w:rsidP="00CE0DF2">
      <w:pPr>
        <w:spacing w:after="3"/>
        <w:ind w:left="720" w:firstLine="720"/>
        <w:jc w:val="both"/>
        <w:rPr>
          <w:bCs/>
          <w:sz w:val="24"/>
          <w:szCs w:val="24"/>
        </w:rPr>
      </w:pPr>
    </w:p>
    <w:p w14:paraId="498B4DDA" w14:textId="57E6A052"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m:t>
              </m:r>
              <m:r>
                <w:rPr>
                  <w:rFonts w:ascii="Cambria Math" w:eastAsia="Times New Roman" w:hAnsi="Cambria Math" w:cs="Times New Roman"/>
                  <w:sz w:val="24"/>
                  <w:szCs w:val="24"/>
                </w:rPr>
                <m:t>7</m:t>
              </m:r>
              <m:r>
                <w:rPr>
                  <w:rFonts w:ascii="Cambria Math" w:eastAsia="Times New Roman" w:hAnsi="Cambria Math" w:cs="Times New Roman"/>
                  <w:sz w:val="24"/>
                  <w:szCs w:val="24"/>
                </w:rPr>
                <m:t>+0.8</m:t>
              </m:r>
              <m:r>
                <w:rPr>
                  <w:rFonts w:ascii="Cambria Math" w:eastAsia="Times New Roman" w:hAnsi="Cambria Math" w:cs="Times New Roman"/>
                  <w:sz w:val="24"/>
                  <w:szCs w:val="24"/>
                </w:rPr>
                <m:t>1</m:t>
              </m:r>
              <m:r>
                <w:rPr>
                  <w:rFonts w:ascii="Cambria Math" w:eastAsia="Times New Roman" w:hAnsi="Cambria Math" w:cs="Times New Roman"/>
                  <w:sz w:val="24"/>
                  <w:szCs w:val="24"/>
                </w:rPr>
                <m:t>+</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25~0.93</m:t>
          </m:r>
        </m:oMath>
      </m:oMathPara>
    </w:p>
    <w:p w14:paraId="6B7C3D10" w14:textId="77777777" w:rsidR="00CE0DF2" w:rsidRPr="00A11ABF" w:rsidRDefault="00CE0DF2" w:rsidP="00246931">
      <w:pPr>
        <w:spacing w:after="3"/>
        <w:ind w:left="720" w:firstLine="720"/>
        <w:jc w:val="both"/>
        <w:rPr>
          <w:rFonts w:ascii="Times New Roman" w:eastAsia="Times New Roman" w:hAnsi="Times New Roman" w:cs="Times New Roman"/>
        </w:rPr>
      </w:pPr>
    </w:p>
    <w:p w14:paraId="58A238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246931" w14:paraId="66A69A88" w14:textId="77777777" w:rsidTr="00900694">
        <w:tc>
          <w:tcPr>
            <w:tcW w:w="1440" w:type="dxa"/>
          </w:tcPr>
          <w:p w14:paraId="42F1C2D0" w14:textId="77777777" w:rsidR="00246931" w:rsidRDefault="00246931" w:rsidP="00900694">
            <w:r>
              <w:t>Metric</w:t>
            </w:r>
          </w:p>
        </w:tc>
        <w:tc>
          <w:tcPr>
            <w:tcW w:w="1440" w:type="dxa"/>
          </w:tcPr>
          <w:p w14:paraId="4FCB6DA5" w14:textId="77777777" w:rsidR="00246931" w:rsidRDefault="00246931" w:rsidP="00900694">
            <w:r>
              <w:t>Class 0</w:t>
            </w:r>
          </w:p>
        </w:tc>
        <w:tc>
          <w:tcPr>
            <w:tcW w:w="1440" w:type="dxa"/>
          </w:tcPr>
          <w:p w14:paraId="4A3A22BD" w14:textId="77777777" w:rsidR="00246931" w:rsidRDefault="00246931" w:rsidP="00900694">
            <w:r>
              <w:t>Class 1</w:t>
            </w:r>
          </w:p>
        </w:tc>
        <w:tc>
          <w:tcPr>
            <w:tcW w:w="1440" w:type="dxa"/>
          </w:tcPr>
          <w:p w14:paraId="335397A9" w14:textId="77777777" w:rsidR="00246931" w:rsidRDefault="00246931" w:rsidP="00900694">
            <w:r>
              <w:t>Class 2</w:t>
            </w:r>
          </w:p>
        </w:tc>
        <w:tc>
          <w:tcPr>
            <w:tcW w:w="1440" w:type="dxa"/>
          </w:tcPr>
          <w:p w14:paraId="28EDF08F" w14:textId="77777777" w:rsidR="00246931" w:rsidRDefault="00246931" w:rsidP="00900694">
            <w:r>
              <w:t>Class 3</w:t>
            </w:r>
          </w:p>
        </w:tc>
        <w:tc>
          <w:tcPr>
            <w:tcW w:w="1440" w:type="dxa"/>
          </w:tcPr>
          <w:p w14:paraId="4B326056" w14:textId="77777777" w:rsidR="00246931" w:rsidRDefault="00246931" w:rsidP="00900694">
            <w:r>
              <w:t>Macro Avg</w:t>
            </w:r>
          </w:p>
        </w:tc>
      </w:tr>
      <w:tr w:rsidR="00246931" w14:paraId="1F7F93BF" w14:textId="77777777" w:rsidTr="00900694">
        <w:tc>
          <w:tcPr>
            <w:tcW w:w="1440" w:type="dxa"/>
          </w:tcPr>
          <w:p w14:paraId="208344B3" w14:textId="77777777" w:rsidR="00246931" w:rsidRDefault="00246931" w:rsidP="00900694">
            <w:r>
              <w:t>TP</w:t>
            </w:r>
          </w:p>
        </w:tc>
        <w:tc>
          <w:tcPr>
            <w:tcW w:w="1440" w:type="dxa"/>
          </w:tcPr>
          <w:p w14:paraId="66EF5314" w14:textId="77777777" w:rsidR="00246931" w:rsidRDefault="00246931" w:rsidP="00900694">
            <w:r>
              <w:t>80</w:t>
            </w:r>
          </w:p>
        </w:tc>
        <w:tc>
          <w:tcPr>
            <w:tcW w:w="1440" w:type="dxa"/>
          </w:tcPr>
          <w:p w14:paraId="06530E1F" w14:textId="77777777" w:rsidR="00246931" w:rsidRDefault="00246931" w:rsidP="00900694">
            <w:r>
              <w:t>40</w:t>
            </w:r>
          </w:p>
        </w:tc>
        <w:tc>
          <w:tcPr>
            <w:tcW w:w="1440" w:type="dxa"/>
          </w:tcPr>
          <w:p w14:paraId="3B51654C" w14:textId="77777777" w:rsidR="00246931" w:rsidRDefault="00246931" w:rsidP="00900694">
            <w:r>
              <w:t>28</w:t>
            </w:r>
          </w:p>
        </w:tc>
        <w:tc>
          <w:tcPr>
            <w:tcW w:w="1440" w:type="dxa"/>
          </w:tcPr>
          <w:p w14:paraId="3CA7EAA1" w14:textId="77777777" w:rsidR="00246931" w:rsidRDefault="00246931" w:rsidP="00900694">
            <w:r>
              <w:t>30</w:t>
            </w:r>
          </w:p>
        </w:tc>
        <w:tc>
          <w:tcPr>
            <w:tcW w:w="1440" w:type="dxa"/>
          </w:tcPr>
          <w:p w14:paraId="10E0EA0C" w14:textId="77777777" w:rsidR="00246931" w:rsidRDefault="00246931" w:rsidP="00900694"/>
        </w:tc>
      </w:tr>
      <w:tr w:rsidR="00246931" w14:paraId="0D194E96" w14:textId="77777777" w:rsidTr="00900694">
        <w:tc>
          <w:tcPr>
            <w:tcW w:w="1440" w:type="dxa"/>
          </w:tcPr>
          <w:p w14:paraId="7C53C180" w14:textId="77777777" w:rsidR="00246931" w:rsidRDefault="00246931" w:rsidP="00900694">
            <w:r>
              <w:t>FP</w:t>
            </w:r>
          </w:p>
        </w:tc>
        <w:tc>
          <w:tcPr>
            <w:tcW w:w="1440" w:type="dxa"/>
          </w:tcPr>
          <w:p w14:paraId="343357C4" w14:textId="77777777" w:rsidR="00246931" w:rsidRDefault="00246931" w:rsidP="00900694">
            <w:r>
              <w:t>10</w:t>
            </w:r>
          </w:p>
        </w:tc>
        <w:tc>
          <w:tcPr>
            <w:tcW w:w="1440" w:type="dxa"/>
          </w:tcPr>
          <w:p w14:paraId="30BAD53E" w14:textId="77777777" w:rsidR="00246931" w:rsidRDefault="00246931" w:rsidP="00900694">
            <w:r>
              <w:t>2</w:t>
            </w:r>
          </w:p>
        </w:tc>
        <w:tc>
          <w:tcPr>
            <w:tcW w:w="1440" w:type="dxa"/>
          </w:tcPr>
          <w:p w14:paraId="0A93799A" w14:textId="77777777" w:rsidR="00246931" w:rsidRDefault="00246931" w:rsidP="00900694">
            <w:r>
              <w:t>2</w:t>
            </w:r>
          </w:p>
        </w:tc>
        <w:tc>
          <w:tcPr>
            <w:tcW w:w="1440" w:type="dxa"/>
          </w:tcPr>
          <w:p w14:paraId="56ACC6C3" w14:textId="77777777" w:rsidR="00246931" w:rsidRDefault="00246931" w:rsidP="00900694">
            <w:r>
              <w:t>0</w:t>
            </w:r>
          </w:p>
        </w:tc>
        <w:tc>
          <w:tcPr>
            <w:tcW w:w="1440" w:type="dxa"/>
          </w:tcPr>
          <w:p w14:paraId="3D51FB0F" w14:textId="77777777" w:rsidR="00246931" w:rsidRDefault="00246931" w:rsidP="00900694"/>
        </w:tc>
      </w:tr>
      <w:tr w:rsidR="00246931" w14:paraId="48BD18E8" w14:textId="77777777" w:rsidTr="00900694">
        <w:tc>
          <w:tcPr>
            <w:tcW w:w="1440" w:type="dxa"/>
          </w:tcPr>
          <w:p w14:paraId="1EE885B2" w14:textId="77777777" w:rsidR="00246931" w:rsidRDefault="00246931" w:rsidP="00900694">
            <w:r>
              <w:t>FN</w:t>
            </w:r>
          </w:p>
        </w:tc>
        <w:tc>
          <w:tcPr>
            <w:tcW w:w="1440" w:type="dxa"/>
          </w:tcPr>
          <w:p w14:paraId="595DAFCA" w14:textId="77777777" w:rsidR="00246931" w:rsidRDefault="00246931" w:rsidP="00900694">
            <w:r>
              <w:t>3</w:t>
            </w:r>
          </w:p>
        </w:tc>
        <w:tc>
          <w:tcPr>
            <w:tcW w:w="1440" w:type="dxa"/>
          </w:tcPr>
          <w:p w14:paraId="7A2DC613" w14:textId="77777777" w:rsidR="00246931" w:rsidRDefault="00246931" w:rsidP="00900694">
            <w:r>
              <w:t>0</w:t>
            </w:r>
          </w:p>
        </w:tc>
        <w:tc>
          <w:tcPr>
            <w:tcW w:w="1440" w:type="dxa"/>
          </w:tcPr>
          <w:p w14:paraId="4914C41B" w14:textId="77777777" w:rsidR="00246931" w:rsidRDefault="00246931" w:rsidP="00900694">
            <w:r>
              <w:t>11</w:t>
            </w:r>
          </w:p>
        </w:tc>
        <w:tc>
          <w:tcPr>
            <w:tcW w:w="1440" w:type="dxa"/>
          </w:tcPr>
          <w:p w14:paraId="3CB42DBB" w14:textId="77777777" w:rsidR="00246931" w:rsidRDefault="00246931" w:rsidP="00900694">
            <w:r>
              <w:t>0</w:t>
            </w:r>
          </w:p>
        </w:tc>
        <w:tc>
          <w:tcPr>
            <w:tcW w:w="1440" w:type="dxa"/>
          </w:tcPr>
          <w:p w14:paraId="674B2451" w14:textId="77777777" w:rsidR="00246931" w:rsidRDefault="00246931" w:rsidP="00900694"/>
        </w:tc>
      </w:tr>
      <w:tr w:rsidR="00246931" w14:paraId="18057A25" w14:textId="77777777" w:rsidTr="00900694">
        <w:tc>
          <w:tcPr>
            <w:tcW w:w="1440" w:type="dxa"/>
          </w:tcPr>
          <w:p w14:paraId="19716230" w14:textId="77777777" w:rsidR="00246931" w:rsidRDefault="00246931" w:rsidP="00900694">
            <w:r>
              <w:t>TN</w:t>
            </w:r>
          </w:p>
        </w:tc>
        <w:tc>
          <w:tcPr>
            <w:tcW w:w="1440" w:type="dxa"/>
          </w:tcPr>
          <w:p w14:paraId="2DD0801D" w14:textId="77777777" w:rsidR="00246931" w:rsidRDefault="00246931" w:rsidP="00900694">
            <w:r>
              <w:t>99</w:t>
            </w:r>
          </w:p>
        </w:tc>
        <w:tc>
          <w:tcPr>
            <w:tcW w:w="1440" w:type="dxa"/>
          </w:tcPr>
          <w:p w14:paraId="32CFA69D" w14:textId="77777777" w:rsidR="00246931" w:rsidRDefault="00246931" w:rsidP="00900694">
            <w:r>
              <w:t>150</w:t>
            </w:r>
          </w:p>
        </w:tc>
        <w:tc>
          <w:tcPr>
            <w:tcW w:w="1440" w:type="dxa"/>
          </w:tcPr>
          <w:p w14:paraId="633792D9" w14:textId="77777777" w:rsidR="00246931" w:rsidRDefault="00246931" w:rsidP="00900694">
            <w:r>
              <w:t>151</w:t>
            </w:r>
          </w:p>
        </w:tc>
        <w:tc>
          <w:tcPr>
            <w:tcW w:w="1440" w:type="dxa"/>
          </w:tcPr>
          <w:p w14:paraId="6609896A" w14:textId="77777777" w:rsidR="00246931" w:rsidRDefault="00246931" w:rsidP="00900694">
            <w:r>
              <w:t>162</w:t>
            </w:r>
          </w:p>
        </w:tc>
        <w:tc>
          <w:tcPr>
            <w:tcW w:w="1440" w:type="dxa"/>
          </w:tcPr>
          <w:p w14:paraId="16E987A5" w14:textId="77777777" w:rsidR="00246931" w:rsidRDefault="00246931" w:rsidP="00900694"/>
        </w:tc>
      </w:tr>
      <w:tr w:rsidR="00246931" w14:paraId="19749C6B" w14:textId="77777777" w:rsidTr="00900694">
        <w:tc>
          <w:tcPr>
            <w:tcW w:w="1440" w:type="dxa"/>
          </w:tcPr>
          <w:p w14:paraId="252B8F92" w14:textId="77777777" w:rsidR="00246931" w:rsidRDefault="00246931" w:rsidP="00900694">
            <w:r>
              <w:t>Precision</w:t>
            </w:r>
          </w:p>
        </w:tc>
        <w:tc>
          <w:tcPr>
            <w:tcW w:w="1440" w:type="dxa"/>
          </w:tcPr>
          <w:p w14:paraId="132F9B60" w14:textId="77777777" w:rsidR="00246931" w:rsidRDefault="00246931" w:rsidP="00900694">
            <w:r>
              <w:t>0.89</w:t>
            </w:r>
          </w:p>
        </w:tc>
        <w:tc>
          <w:tcPr>
            <w:tcW w:w="1440" w:type="dxa"/>
          </w:tcPr>
          <w:p w14:paraId="2468625B" w14:textId="77777777" w:rsidR="00246931" w:rsidRDefault="00246931" w:rsidP="00900694">
            <w:r>
              <w:t>0.95</w:t>
            </w:r>
          </w:p>
        </w:tc>
        <w:tc>
          <w:tcPr>
            <w:tcW w:w="1440" w:type="dxa"/>
          </w:tcPr>
          <w:p w14:paraId="5392048A" w14:textId="77777777" w:rsidR="00246931" w:rsidRDefault="00246931" w:rsidP="00900694">
            <w:r>
              <w:t>0.93</w:t>
            </w:r>
          </w:p>
        </w:tc>
        <w:tc>
          <w:tcPr>
            <w:tcW w:w="1440" w:type="dxa"/>
          </w:tcPr>
          <w:p w14:paraId="23C506EA" w14:textId="77777777" w:rsidR="00246931" w:rsidRDefault="00246931" w:rsidP="00900694">
            <w:r>
              <w:t>1.00</w:t>
            </w:r>
          </w:p>
        </w:tc>
        <w:tc>
          <w:tcPr>
            <w:tcW w:w="1440" w:type="dxa"/>
          </w:tcPr>
          <w:p w14:paraId="58A6FE3F" w14:textId="77777777" w:rsidR="00246931" w:rsidRDefault="00246931" w:rsidP="00900694">
            <w:r>
              <w:t>0.94</w:t>
            </w:r>
          </w:p>
        </w:tc>
      </w:tr>
      <w:tr w:rsidR="00246931" w14:paraId="4DB6D2AB" w14:textId="77777777" w:rsidTr="00900694">
        <w:tc>
          <w:tcPr>
            <w:tcW w:w="1440" w:type="dxa"/>
          </w:tcPr>
          <w:p w14:paraId="29A16D12" w14:textId="77777777" w:rsidR="00246931" w:rsidRDefault="00246931" w:rsidP="00900694">
            <w:r>
              <w:t>Recall</w:t>
            </w:r>
          </w:p>
        </w:tc>
        <w:tc>
          <w:tcPr>
            <w:tcW w:w="1440" w:type="dxa"/>
          </w:tcPr>
          <w:p w14:paraId="30E207DC" w14:textId="77777777" w:rsidR="00246931" w:rsidRDefault="00246931" w:rsidP="00900694">
            <w:r>
              <w:t>0.96</w:t>
            </w:r>
          </w:p>
        </w:tc>
        <w:tc>
          <w:tcPr>
            <w:tcW w:w="1440" w:type="dxa"/>
          </w:tcPr>
          <w:p w14:paraId="6A543EDD" w14:textId="77777777" w:rsidR="00246931" w:rsidRDefault="00246931" w:rsidP="00900694">
            <w:r>
              <w:t>1.00</w:t>
            </w:r>
          </w:p>
        </w:tc>
        <w:tc>
          <w:tcPr>
            <w:tcW w:w="1440" w:type="dxa"/>
          </w:tcPr>
          <w:p w14:paraId="3CFC8A1D" w14:textId="77777777" w:rsidR="00246931" w:rsidRDefault="00246931" w:rsidP="00900694">
            <w:r>
              <w:t>0.72</w:t>
            </w:r>
          </w:p>
        </w:tc>
        <w:tc>
          <w:tcPr>
            <w:tcW w:w="1440" w:type="dxa"/>
          </w:tcPr>
          <w:p w14:paraId="3F4B4E9B" w14:textId="77777777" w:rsidR="00246931" w:rsidRDefault="00246931" w:rsidP="00900694">
            <w:r>
              <w:t>1.00</w:t>
            </w:r>
          </w:p>
        </w:tc>
        <w:tc>
          <w:tcPr>
            <w:tcW w:w="1440" w:type="dxa"/>
          </w:tcPr>
          <w:p w14:paraId="47136281" w14:textId="77777777" w:rsidR="00246931" w:rsidRDefault="00246931" w:rsidP="00900694">
            <w:r>
              <w:t>0.92</w:t>
            </w:r>
          </w:p>
        </w:tc>
      </w:tr>
      <w:tr w:rsidR="00246931" w14:paraId="5C44B5AE" w14:textId="77777777" w:rsidTr="00900694">
        <w:tc>
          <w:tcPr>
            <w:tcW w:w="1440" w:type="dxa"/>
          </w:tcPr>
          <w:p w14:paraId="79BCC1DC" w14:textId="77777777" w:rsidR="00246931" w:rsidRDefault="00246931" w:rsidP="00900694">
            <w:r>
              <w:t>F1-Score</w:t>
            </w:r>
          </w:p>
        </w:tc>
        <w:tc>
          <w:tcPr>
            <w:tcW w:w="1440" w:type="dxa"/>
          </w:tcPr>
          <w:p w14:paraId="596609A9" w14:textId="77777777" w:rsidR="00246931" w:rsidRDefault="00246931" w:rsidP="00900694">
            <w:r>
              <w:t>0.92</w:t>
            </w:r>
          </w:p>
        </w:tc>
        <w:tc>
          <w:tcPr>
            <w:tcW w:w="1440" w:type="dxa"/>
          </w:tcPr>
          <w:p w14:paraId="3A8D723C" w14:textId="03C29CC0" w:rsidR="00246931" w:rsidRDefault="00246931" w:rsidP="00900694">
            <w:r>
              <w:t>0.9</w:t>
            </w:r>
            <w:r w:rsidR="00745694">
              <w:t>7</w:t>
            </w:r>
          </w:p>
        </w:tc>
        <w:tc>
          <w:tcPr>
            <w:tcW w:w="1440" w:type="dxa"/>
          </w:tcPr>
          <w:p w14:paraId="5F643978" w14:textId="77777777" w:rsidR="00246931" w:rsidRDefault="00246931" w:rsidP="00900694">
            <w:r>
              <w:t>0.81</w:t>
            </w:r>
          </w:p>
        </w:tc>
        <w:tc>
          <w:tcPr>
            <w:tcW w:w="1440" w:type="dxa"/>
          </w:tcPr>
          <w:p w14:paraId="22FD89FC" w14:textId="77777777" w:rsidR="00246931" w:rsidRDefault="00246931" w:rsidP="00900694">
            <w:r>
              <w:t>1.00</w:t>
            </w:r>
          </w:p>
        </w:tc>
        <w:tc>
          <w:tcPr>
            <w:tcW w:w="1440" w:type="dxa"/>
          </w:tcPr>
          <w:p w14:paraId="73A356C5" w14:textId="77777777" w:rsidR="00246931" w:rsidRDefault="00246931" w:rsidP="00900694">
            <w:r>
              <w:t>0.93</w:t>
            </w:r>
          </w:p>
        </w:tc>
      </w:tr>
    </w:tbl>
    <w:p w14:paraId="05B581C8" w14:textId="77777777" w:rsidR="00246931" w:rsidRDefault="00246931" w:rsidP="00462CA4">
      <w:pPr>
        <w:spacing w:line="480" w:lineRule="auto"/>
        <w:rPr>
          <w:rFonts w:ascii="Times New Roman" w:eastAsia="Times New Roman" w:hAnsi="Times New Roman" w:cs="Times New Roman"/>
          <w:b/>
          <w:sz w:val="24"/>
          <w:szCs w:val="24"/>
        </w:rPr>
      </w:pPr>
    </w:p>
    <w:p w14:paraId="745B3F24" w14:textId="1EED228C"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3.8.3.7 Window Slice</w:t>
      </w:r>
    </w:p>
    <w:p w14:paraId="6B923ADE"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63E93AFA" w14:textId="6C75BC5C"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79</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05886B0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5D7FB095" w14:textId="2C2C3295" w:rsidR="00246931" w:rsidRPr="00E01ED8"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79+40+27+29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67FBD934" w14:textId="77777777" w:rsidR="00E01ED8" w:rsidRDefault="00E01ED8" w:rsidP="00E01ED8">
      <w:pPr>
        <w:spacing w:after="3"/>
        <w:ind w:left="720" w:firstLine="720"/>
        <w:jc w:val="both"/>
      </w:pPr>
      <w:r>
        <w:t xml:space="preserve">Class 0 </w:t>
      </w:r>
    </w:p>
    <w:p w14:paraId="43C8820C" w14:textId="1243EF4B"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79+12</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6</m:t>
          </m:r>
          <m:r>
            <w:rPr>
              <w:rFonts w:ascii="Cambria Math" w:eastAsia="Times New Roman" w:hAnsi="Cambria Math" w:cs="Times New Roman"/>
              <w:sz w:val="24"/>
              <w:szCs w:val="24"/>
            </w:rPr>
            <m:t>8 ~0.8</m:t>
          </m:r>
          <m:r>
            <w:rPr>
              <w:rFonts w:ascii="Cambria Math" w:eastAsia="Times New Roman" w:hAnsi="Cambria Math" w:cs="Times New Roman"/>
              <w:sz w:val="24"/>
              <w:szCs w:val="24"/>
            </w:rPr>
            <m:t>7</m:t>
          </m:r>
        </m:oMath>
      </m:oMathPara>
    </w:p>
    <w:p w14:paraId="7E31DE3F" w14:textId="77777777" w:rsidR="00E01ED8" w:rsidRPr="00F26460" w:rsidRDefault="00E01ED8" w:rsidP="00E01ED8">
      <w:pPr>
        <w:spacing w:after="3"/>
        <w:ind w:left="720" w:firstLine="720"/>
        <w:jc w:val="both"/>
        <w:rPr>
          <w:bCs/>
          <w:sz w:val="24"/>
          <w:szCs w:val="24"/>
        </w:rPr>
      </w:pPr>
    </w:p>
    <w:p w14:paraId="5A28198F" w14:textId="79009364"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51</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5</m:t>
          </m:r>
        </m:oMath>
      </m:oMathPara>
    </w:p>
    <w:p w14:paraId="4F697AC2" w14:textId="77777777" w:rsidR="00E01ED8" w:rsidRPr="00F26460" w:rsidRDefault="00E01ED8" w:rsidP="00E01ED8">
      <w:pPr>
        <w:spacing w:after="3"/>
        <w:ind w:left="720" w:firstLine="720"/>
        <w:jc w:val="both"/>
        <w:rPr>
          <w:bCs/>
          <w:sz w:val="24"/>
          <w:szCs w:val="24"/>
        </w:rPr>
      </w:pPr>
    </w:p>
    <w:p w14:paraId="1C974F54" w14:textId="0761026F"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m:t>
              </m:r>
              <m:r>
                <w:rPr>
                  <w:rFonts w:ascii="Cambria Math" w:eastAsia="Times New Roman" w:hAnsi="Cambria Math" w:cs="Times New Roman"/>
                  <w:sz w:val="24"/>
                  <w:szCs w:val="24"/>
                </w:rPr>
                <m:t>7</m:t>
              </m:r>
              <m:r>
                <w:rPr>
                  <w:rFonts w:ascii="Cambria Math" w:eastAsia="Times New Roman" w:hAnsi="Cambria Math" w:cs="Times New Roman"/>
                  <w:sz w:val="24"/>
                  <w:szCs w:val="24"/>
                </w:rPr>
                <m:t>*0.9</m:t>
              </m:r>
              <m:r>
                <w:rPr>
                  <w:rFonts w:ascii="Cambria Math" w:eastAsia="Times New Roman" w:hAnsi="Cambria Math" w:cs="Times New Roman"/>
                  <w:sz w:val="24"/>
                  <w:szCs w:val="24"/>
                </w:rPr>
                <m:t>5</m:t>
              </m:r>
            </m:num>
            <m:den>
              <m:r>
                <w:rPr>
                  <w:rFonts w:ascii="Cambria Math" w:eastAsia="Times New Roman" w:hAnsi="Cambria Math" w:cs="Times New Roman"/>
                  <w:sz w:val="24"/>
                  <w:szCs w:val="24"/>
                </w:rPr>
                <m:t>0.8</m:t>
              </m:r>
              <m:r>
                <w:rPr>
                  <w:rFonts w:ascii="Cambria Math" w:eastAsia="Times New Roman" w:hAnsi="Cambria Math" w:cs="Times New Roman"/>
                  <w:sz w:val="24"/>
                  <w:szCs w:val="24"/>
                </w:rPr>
                <m:t>7</m:t>
              </m:r>
              <m:r>
                <w:rPr>
                  <w:rFonts w:ascii="Cambria Math" w:eastAsia="Times New Roman" w:hAnsi="Cambria Math" w:cs="Times New Roman"/>
                  <w:sz w:val="24"/>
                  <w:szCs w:val="24"/>
                </w:rPr>
                <m:t>+0.9</m:t>
              </m:r>
              <m:r>
                <w:rPr>
                  <w:rFonts w:ascii="Cambria Math" w:eastAsia="Times New Roman" w:hAnsi="Cambria Math" w:cs="Times New Roman"/>
                  <w:sz w:val="24"/>
                  <w:szCs w:val="24"/>
                </w:rPr>
                <m:t>5</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08</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1</m:t>
          </m:r>
        </m:oMath>
      </m:oMathPara>
    </w:p>
    <w:p w14:paraId="73CAFDBD" w14:textId="77777777" w:rsidR="00E01ED8" w:rsidRDefault="00E01ED8" w:rsidP="00E01ED8">
      <w:pPr>
        <w:spacing w:after="3"/>
        <w:ind w:left="720" w:firstLine="720"/>
        <w:jc w:val="both"/>
      </w:pPr>
      <w:r>
        <w:lastRenderedPageBreak/>
        <w:t xml:space="preserve">Class 1 </w:t>
      </w:r>
    </w:p>
    <w:p w14:paraId="4D752CA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233ED936" w14:textId="77777777" w:rsidR="00E01ED8" w:rsidRPr="00F26460" w:rsidRDefault="00E01ED8" w:rsidP="00E01ED8">
      <w:pPr>
        <w:spacing w:after="3"/>
        <w:ind w:left="720" w:firstLine="720"/>
        <w:jc w:val="both"/>
        <w:rPr>
          <w:bCs/>
          <w:sz w:val="24"/>
          <w:szCs w:val="24"/>
        </w:rPr>
      </w:pPr>
    </w:p>
    <w:p w14:paraId="3D1FBE9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5DF75C2" w14:textId="77777777" w:rsidR="00E01ED8" w:rsidRPr="00F26460" w:rsidRDefault="00E01ED8" w:rsidP="00E01ED8">
      <w:pPr>
        <w:spacing w:after="3"/>
        <w:ind w:left="720" w:firstLine="720"/>
        <w:jc w:val="both"/>
        <w:rPr>
          <w:bCs/>
          <w:sz w:val="24"/>
          <w:szCs w:val="24"/>
        </w:rPr>
      </w:pPr>
    </w:p>
    <w:p w14:paraId="68B55137" w14:textId="77777777"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0EF99E99" w14:textId="77777777" w:rsidR="00E01ED8" w:rsidRDefault="00E01ED8" w:rsidP="00E01ED8">
      <w:pPr>
        <w:spacing w:after="3"/>
        <w:ind w:left="720" w:firstLine="720"/>
        <w:jc w:val="both"/>
      </w:pPr>
    </w:p>
    <w:p w14:paraId="1946117A" w14:textId="77777777" w:rsidR="00E01ED8" w:rsidRDefault="00E01ED8" w:rsidP="00E01ED8">
      <w:pPr>
        <w:spacing w:after="3"/>
        <w:ind w:left="720" w:firstLine="720"/>
        <w:jc w:val="both"/>
      </w:pPr>
      <w:r>
        <w:t xml:space="preserve">Class 2 </w:t>
      </w:r>
    </w:p>
    <w:p w14:paraId="30192A25" w14:textId="18AB5A11"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7</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7</m:t>
              </m:r>
              <m:r>
                <w:rPr>
                  <w:rFonts w:ascii="Cambria Math" w:eastAsia="Times New Roman" w:hAnsi="Cambria Math" w:cs="Times New Roman"/>
                  <w:sz w:val="24"/>
                  <w:szCs w:val="24"/>
                </w:rPr>
                <m:t>+</m:t>
              </m:r>
              <m:r>
                <w:rPr>
                  <w:rFonts w:ascii="Cambria Math" w:eastAsia="Times New Roman" w:hAnsi="Cambria Math" w:cs="Times New Roman"/>
                  <w:sz w:val="24"/>
                  <w:szCs w:val="24"/>
                </w:rPr>
                <m:t>3</m:t>
              </m:r>
            </m:den>
          </m:f>
          <m:r>
            <w:rPr>
              <w:rFonts w:ascii="Cambria Math" w:eastAsia="Times New Roman" w:hAnsi="Cambria Math" w:cs="Times New Roman"/>
              <w:sz w:val="24"/>
              <w:szCs w:val="24"/>
            </w:rPr>
            <m:t>=0.</m:t>
          </m:r>
          <m:r>
            <w:rPr>
              <w:rFonts w:ascii="Cambria Math" w:eastAsia="Times New Roman" w:hAnsi="Cambria Math" w:cs="Times New Roman"/>
              <w:sz w:val="24"/>
              <w:szCs w:val="24"/>
            </w:rPr>
            <m:t>90</m:t>
          </m:r>
        </m:oMath>
      </m:oMathPara>
    </w:p>
    <w:p w14:paraId="5072A974" w14:textId="77777777" w:rsidR="00E01ED8" w:rsidRPr="00F26460" w:rsidRDefault="00E01ED8" w:rsidP="00E01ED8">
      <w:pPr>
        <w:spacing w:after="3"/>
        <w:ind w:left="720" w:firstLine="720"/>
        <w:jc w:val="both"/>
        <w:rPr>
          <w:bCs/>
          <w:sz w:val="24"/>
          <w:szCs w:val="24"/>
        </w:rPr>
      </w:pPr>
    </w:p>
    <w:p w14:paraId="59DBA314" w14:textId="1B120E18"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m:t>
              </m:r>
              <m:r>
                <w:rPr>
                  <w:rFonts w:ascii="Cambria Math" w:eastAsia="Times New Roman" w:hAnsi="Cambria Math" w:cs="Times New Roman"/>
                  <w:sz w:val="24"/>
                  <w:szCs w:val="24"/>
                </w:rPr>
                <m:t>7</m:t>
              </m:r>
            </m:num>
            <m:den>
              <m:r>
                <w:rPr>
                  <w:rFonts w:ascii="Cambria Math" w:eastAsia="Times New Roman" w:hAnsi="Cambria Math" w:cs="Times New Roman"/>
                  <w:sz w:val="24"/>
                  <w:szCs w:val="24"/>
                </w:rPr>
                <m:t>2</m:t>
              </m:r>
              <m:r>
                <w:rPr>
                  <w:rFonts w:ascii="Cambria Math" w:eastAsia="Times New Roman" w:hAnsi="Cambria Math" w:cs="Times New Roman"/>
                  <w:sz w:val="24"/>
                  <w:szCs w:val="24"/>
                </w:rPr>
                <m:t>7</m:t>
              </m:r>
              <m:r>
                <w:rPr>
                  <w:rFonts w:ascii="Cambria Math" w:eastAsia="Times New Roman" w:hAnsi="Cambria Math" w:cs="Times New Roman"/>
                  <w:sz w:val="24"/>
                  <w:szCs w:val="24"/>
                </w:rPr>
                <m:t>+1</m:t>
              </m:r>
              <m:r>
                <w:rPr>
                  <w:rFonts w:ascii="Cambria Math" w:eastAsia="Times New Roman" w:hAnsi="Cambria Math" w:cs="Times New Roman"/>
                  <w:sz w:val="24"/>
                  <w:szCs w:val="24"/>
                </w:rPr>
                <m:t>2</m:t>
              </m:r>
            </m:den>
          </m:f>
          <m:r>
            <w:rPr>
              <w:rFonts w:ascii="Cambria Math" w:eastAsia="Times New Roman" w:hAnsi="Cambria Math" w:cs="Times New Roman"/>
              <w:sz w:val="24"/>
              <w:szCs w:val="24"/>
            </w:rPr>
            <m:t>=0.</m:t>
          </m:r>
          <m:r>
            <w:rPr>
              <w:rFonts w:ascii="Cambria Math" w:eastAsia="Times New Roman" w:hAnsi="Cambria Math" w:cs="Times New Roman"/>
              <w:sz w:val="24"/>
              <w:szCs w:val="24"/>
            </w:rPr>
            <m:t>692~0..69</m:t>
          </m:r>
        </m:oMath>
      </m:oMathPara>
    </w:p>
    <w:p w14:paraId="5A0C0B3C" w14:textId="77777777" w:rsidR="00E01ED8" w:rsidRPr="00F26460" w:rsidRDefault="00E01ED8" w:rsidP="00E01ED8">
      <w:pPr>
        <w:spacing w:after="3"/>
        <w:ind w:left="720" w:firstLine="720"/>
        <w:jc w:val="both"/>
        <w:rPr>
          <w:bCs/>
          <w:sz w:val="24"/>
          <w:szCs w:val="24"/>
        </w:rPr>
      </w:pPr>
    </w:p>
    <w:p w14:paraId="1B17D5E4" w14:textId="09B2347F" w:rsidR="00E01ED8" w:rsidRPr="00013BDC"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m:t>
              </m:r>
              <m:r>
                <w:rPr>
                  <w:rFonts w:ascii="Cambria Math" w:eastAsia="Times New Roman" w:hAnsi="Cambria Math" w:cs="Times New Roman"/>
                  <w:sz w:val="24"/>
                  <w:szCs w:val="24"/>
                </w:rPr>
                <m:t>0</m:t>
              </m:r>
              <m:r>
                <w:rPr>
                  <w:rFonts w:ascii="Cambria Math" w:eastAsia="Times New Roman" w:hAnsi="Cambria Math" w:cs="Times New Roman"/>
                  <w:sz w:val="24"/>
                  <w:szCs w:val="24"/>
                </w:rPr>
                <m:t>*0.</m:t>
              </m:r>
              <m:r>
                <w:rPr>
                  <w:rFonts w:ascii="Cambria Math" w:eastAsia="Times New Roman" w:hAnsi="Cambria Math" w:cs="Times New Roman"/>
                  <w:sz w:val="24"/>
                  <w:szCs w:val="24"/>
                </w:rPr>
                <m:t>69</m:t>
              </m:r>
            </m:num>
            <m:den>
              <m:r>
                <w:rPr>
                  <w:rFonts w:ascii="Cambria Math" w:eastAsia="Times New Roman" w:hAnsi="Cambria Math" w:cs="Times New Roman"/>
                  <w:sz w:val="24"/>
                  <w:szCs w:val="24"/>
                </w:rPr>
                <m:t>0.9</m:t>
              </m:r>
              <m:r>
                <w:rPr>
                  <w:rFonts w:ascii="Cambria Math" w:eastAsia="Times New Roman" w:hAnsi="Cambria Math" w:cs="Times New Roman"/>
                  <w:sz w:val="24"/>
                  <w:szCs w:val="24"/>
                </w:rPr>
                <m:t>0</m:t>
              </m:r>
              <m:r>
                <w:rPr>
                  <w:rFonts w:ascii="Cambria Math" w:eastAsia="Times New Roman" w:hAnsi="Cambria Math" w:cs="Times New Roman"/>
                  <w:sz w:val="24"/>
                  <w:szCs w:val="24"/>
                </w:rPr>
                <m:t>+0.</m:t>
              </m:r>
              <m:r>
                <w:rPr>
                  <w:rFonts w:ascii="Cambria Math" w:eastAsia="Times New Roman" w:hAnsi="Cambria Math" w:cs="Times New Roman"/>
                  <w:sz w:val="24"/>
                  <w:szCs w:val="24"/>
                </w:rPr>
                <m:t>69</m:t>
              </m:r>
            </m:den>
          </m:f>
          <m:r>
            <w:rPr>
              <w:rFonts w:ascii="Cambria Math" w:eastAsia="Times New Roman" w:hAnsi="Cambria Math" w:cs="Times New Roman"/>
              <w:sz w:val="24"/>
              <w:szCs w:val="24"/>
            </w:rPr>
            <m:t>=0.</m:t>
          </m:r>
          <m:r>
            <w:rPr>
              <w:rFonts w:ascii="Cambria Math" w:eastAsia="Times New Roman" w:hAnsi="Cambria Math" w:cs="Times New Roman"/>
              <w:sz w:val="24"/>
              <w:szCs w:val="24"/>
            </w:rPr>
            <m:t>781</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78</m:t>
          </m:r>
        </m:oMath>
      </m:oMathPara>
    </w:p>
    <w:p w14:paraId="7C753E2D" w14:textId="77777777" w:rsidR="00E01ED8" w:rsidRPr="00013BDC" w:rsidRDefault="00E01ED8" w:rsidP="00E01ED8">
      <w:pPr>
        <w:spacing w:after="3"/>
        <w:ind w:left="720" w:firstLine="720"/>
        <w:jc w:val="both"/>
        <w:rPr>
          <w:bCs/>
          <w:sz w:val="24"/>
          <w:szCs w:val="24"/>
        </w:rPr>
      </w:pPr>
    </w:p>
    <w:p w14:paraId="38DF46F3" w14:textId="77777777" w:rsidR="00E01ED8" w:rsidRDefault="00E01ED8" w:rsidP="00E01ED8">
      <w:pPr>
        <w:spacing w:after="3"/>
        <w:ind w:left="720" w:firstLine="720"/>
        <w:jc w:val="both"/>
      </w:pPr>
      <w:r>
        <w:t xml:space="preserve">Class 3 </w:t>
      </w:r>
    </w:p>
    <w:p w14:paraId="68B1A2D4" w14:textId="558B8E99"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01C094F5" w14:textId="77777777" w:rsidR="00E01ED8" w:rsidRPr="00F26460" w:rsidRDefault="00E01ED8" w:rsidP="00E01ED8">
      <w:pPr>
        <w:spacing w:after="3"/>
        <w:ind w:left="720" w:firstLine="720"/>
        <w:jc w:val="both"/>
        <w:rPr>
          <w:bCs/>
          <w:sz w:val="24"/>
          <w:szCs w:val="24"/>
        </w:rPr>
      </w:pPr>
    </w:p>
    <w:p w14:paraId="541F2ABB" w14:textId="112553B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0.966~0.97</m:t>
          </m:r>
        </m:oMath>
      </m:oMathPara>
    </w:p>
    <w:p w14:paraId="4AB73CD3" w14:textId="77777777" w:rsidR="00E01ED8" w:rsidRPr="00F26460" w:rsidRDefault="00E01ED8" w:rsidP="00E01ED8">
      <w:pPr>
        <w:spacing w:after="3"/>
        <w:ind w:left="720" w:firstLine="720"/>
        <w:jc w:val="both"/>
        <w:rPr>
          <w:bCs/>
          <w:sz w:val="24"/>
          <w:szCs w:val="24"/>
        </w:rPr>
      </w:pPr>
    </w:p>
    <w:p w14:paraId="72A542EA" w14:textId="76DA6CEE"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m:t>
              </m:r>
              <m:r>
                <w:rPr>
                  <w:rFonts w:ascii="Cambria Math" w:eastAsia="Times New Roman" w:hAnsi="Cambria Math" w:cs="Times New Roman"/>
                  <w:sz w:val="24"/>
                  <w:szCs w:val="24"/>
                </w:rPr>
                <m:t>0.97</m:t>
              </m:r>
            </m:num>
            <m:den>
              <m:r>
                <w:rPr>
                  <w:rFonts w:ascii="Cambria Math" w:eastAsia="Times New Roman" w:hAnsi="Cambria Math" w:cs="Times New Roman"/>
                  <w:sz w:val="24"/>
                  <w:szCs w:val="24"/>
                </w:rPr>
                <m:t>1+</m:t>
              </m:r>
              <m:r>
                <w:rPr>
                  <w:rFonts w:ascii="Cambria Math" w:eastAsia="Times New Roman" w:hAnsi="Cambria Math" w:cs="Times New Roman"/>
                  <w:sz w:val="24"/>
                  <w:szCs w:val="24"/>
                </w:rPr>
                <m:t>0.97</m:t>
              </m:r>
            </m:den>
          </m:f>
          <m:r>
            <w:rPr>
              <w:rFonts w:ascii="Cambria Math" w:eastAsia="Times New Roman" w:hAnsi="Cambria Math" w:cs="Times New Roman"/>
              <w:sz w:val="24"/>
              <w:szCs w:val="24"/>
            </w:rPr>
            <m:t>=</m:t>
          </m:r>
          <m:r>
            <w:rPr>
              <w:rFonts w:ascii="Cambria Math" w:eastAsia="Times New Roman" w:hAnsi="Cambria Math" w:cs="Times New Roman"/>
              <w:sz w:val="24"/>
              <w:szCs w:val="24"/>
            </w:rPr>
            <m:t>0.984~0.98</m:t>
          </m:r>
        </m:oMath>
      </m:oMathPara>
    </w:p>
    <w:p w14:paraId="49050A29" w14:textId="77777777" w:rsidR="00E01ED8" w:rsidRPr="005C10EB" w:rsidRDefault="00E01ED8" w:rsidP="00E01ED8">
      <w:pPr>
        <w:spacing w:after="3"/>
        <w:ind w:left="720" w:firstLine="720"/>
        <w:jc w:val="both"/>
      </w:pPr>
    </w:p>
    <w:p w14:paraId="6163AA2C" w14:textId="77777777" w:rsidR="00E01ED8" w:rsidRPr="005C10EB" w:rsidRDefault="00E01ED8" w:rsidP="00E01ED8">
      <w:pPr>
        <w:spacing w:after="3"/>
        <w:ind w:left="720" w:firstLine="720"/>
        <w:jc w:val="both"/>
      </w:pPr>
    </w:p>
    <w:p w14:paraId="47844DAC" w14:textId="5743E598" w:rsidR="00E01ED8" w:rsidRPr="00721758"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m:t>
              </m:r>
              <m:r>
                <w:rPr>
                  <w:rFonts w:ascii="Cambria Math" w:eastAsia="Times New Roman" w:hAnsi="Cambria Math" w:cs="Times New Roman"/>
                  <w:sz w:val="24"/>
                  <w:szCs w:val="24"/>
                </w:rPr>
                <m:t>7+0.95+0.90+1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3</m:t>
          </m:r>
        </m:oMath>
      </m:oMathPara>
    </w:p>
    <w:p w14:paraId="39A4AAB5" w14:textId="77777777" w:rsidR="00E01ED8" w:rsidRPr="005C10EB" w:rsidRDefault="00E01ED8" w:rsidP="00E01ED8">
      <w:pPr>
        <w:spacing w:after="3"/>
        <w:ind w:left="720" w:firstLine="720"/>
        <w:jc w:val="both"/>
      </w:pPr>
    </w:p>
    <w:p w14:paraId="7D35B8D1" w14:textId="2848BAEC" w:rsidR="00E01ED8" w:rsidRPr="003323EE"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5+1+0.69+0.97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0</m:t>
          </m:r>
          <m:r>
            <w:rPr>
              <w:rFonts w:ascii="Cambria Math" w:eastAsia="Times New Roman" w:hAnsi="Cambria Math" w:cs="Times New Roman"/>
              <w:sz w:val="24"/>
              <w:szCs w:val="24"/>
            </w:rPr>
            <m:t>2</m:t>
          </m:r>
          <m:r>
            <w:rPr>
              <w:rFonts w:ascii="Cambria Math" w:eastAsia="Times New Roman" w:hAnsi="Cambria Math" w:cs="Times New Roman"/>
              <w:sz w:val="24"/>
              <w:szCs w:val="24"/>
            </w:rPr>
            <m:t>~0.90</m:t>
          </m:r>
        </m:oMath>
      </m:oMathPara>
    </w:p>
    <w:p w14:paraId="11002CAE" w14:textId="77777777" w:rsidR="00E01ED8" w:rsidRDefault="00E01ED8" w:rsidP="00E01ED8">
      <w:pPr>
        <w:spacing w:after="3"/>
        <w:ind w:left="720" w:firstLine="720"/>
        <w:jc w:val="both"/>
        <w:rPr>
          <w:bCs/>
          <w:sz w:val="24"/>
          <w:szCs w:val="24"/>
        </w:rPr>
      </w:pPr>
    </w:p>
    <w:p w14:paraId="4EBEC156" w14:textId="7DEF3535"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1</m:t>
              </m:r>
              <m:r>
                <w:rPr>
                  <w:rFonts w:ascii="Cambria Math" w:eastAsia="Times New Roman" w:hAnsi="Cambria Math" w:cs="Times New Roman"/>
                  <w:sz w:val="24"/>
                  <w:szCs w:val="24"/>
                </w:rPr>
                <m:t>+0.97+0.</m:t>
              </m:r>
              <m:r>
                <w:rPr>
                  <w:rFonts w:ascii="Cambria Math" w:eastAsia="Times New Roman" w:hAnsi="Cambria Math" w:cs="Times New Roman"/>
                  <w:sz w:val="24"/>
                  <w:szCs w:val="24"/>
                </w:rPr>
                <m:t>78</m:t>
              </m:r>
              <m:r>
                <w:rPr>
                  <w:rFonts w:ascii="Cambria Math" w:eastAsia="Times New Roman" w:hAnsi="Cambria Math" w:cs="Times New Roman"/>
                  <w:sz w:val="24"/>
                  <w:szCs w:val="24"/>
                </w:rPr>
                <m:t>+</m:t>
              </m:r>
              <m:r>
                <w:rPr>
                  <w:rFonts w:ascii="Cambria Math" w:eastAsia="Times New Roman" w:hAnsi="Cambria Math" w:cs="Times New Roman"/>
                  <w:sz w:val="24"/>
                  <w:szCs w:val="24"/>
                </w:rPr>
                <m:t>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1</m:t>
          </m:r>
        </m:oMath>
      </m:oMathPara>
    </w:p>
    <w:p w14:paraId="42F5BA60" w14:textId="77777777" w:rsidR="00E01ED8" w:rsidRPr="00A11ABF" w:rsidRDefault="00E01ED8" w:rsidP="00246931">
      <w:pPr>
        <w:spacing w:after="3"/>
        <w:ind w:left="720" w:firstLine="720"/>
        <w:jc w:val="both"/>
        <w:rPr>
          <w:rFonts w:ascii="Times New Roman" w:eastAsia="Times New Roman" w:hAnsi="Times New Roman" w:cs="Times New Roman"/>
        </w:rPr>
      </w:pPr>
    </w:p>
    <w:p w14:paraId="06A61C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246931" w14:paraId="52D6E487" w14:textId="77777777" w:rsidTr="00900694">
        <w:tc>
          <w:tcPr>
            <w:tcW w:w="1440" w:type="dxa"/>
          </w:tcPr>
          <w:p w14:paraId="31553213" w14:textId="77777777" w:rsidR="00246931" w:rsidRDefault="00246931" w:rsidP="00900694">
            <w:r>
              <w:t>Metric</w:t>
            </w:r>
          </w:p>
        </w:tc>
        <w:tc>
          <w:tcPr>
            <w:tcW w:w="1440" w:type="dxa"/>
          </w:tcPr>
          <w:p w14:paraId="2C6EDD0B" w14:textId="77777777" w:rsidR="00246931" w:rsidRDefault="00246931" w:rsidP="00900694">
            <w:r>
              <w:t>Class 0</w:t>
            </w:r>
          </w:p>
        </w:tc>
        <w:tc>
          <w:tcPr>
            <w:tcW w:w="1440" w:type="dxa"/>
          </w:tcPr>
          <w:p w14:paraId="3422B62E" w14:textId="77777777" w:rsidR="00246931" w:rsidRDefault="00246931" w:rsidP="00900694">
            <w:r>
              <w:t>Class 1</w:t>
            </w:r>
          </w:p>
        </w:tc>
        <w:tc>
          <w:tcPr>
            <w:tcW w:w="1440" w:type="dxa"/>
          </w:tcPr>
          <w:p w14:paraId="32B3CB9E" w14:textId="77777777" w:rsidR="00246931" w:rsidRDefault="00246931" w:rsidP="00900694">
            <w:r>
              <w:t>Class 2</w:t>
            </w:r>
          </w:p>
        </w:tc>
        <w:tc>
          <w:tcPr>
            <w:tcW w:w="1440" w:type="dxa"/>
          </w:tcPr>
          <w:p w14:paraId="36973C1F" w14:textId="77777777" w:rsidR="00246931" w:rsidRDefault="00246931" w:rsidP="00900694">
            <w:r>
              <w:t>Class 3</w:t>
            </w:r>
          </w:p>
        </w:tc>
        <w:tc>
          <w:tcPr>
            <w:tcW w:w="1440" w:type="dxa"/>
          </w:tcPr>
          <w:p w14:paraId="62EA554A" w14:textId="77777777" w:rsidR="00246931" w:rsidRDefault="00246931" w:rsidP="00900694">
            <w:r>
              <w:t>Macro Avg</w:t>
            </w:r>
          </w:p>
        </w:tc>
      </w:tr>
      <w:tr w:rsidR="00246931" w14:paraId="06260449" w14:textId="77777777" w:rsidTr="00900694">
        <w:tc>
          <w:tcPr>
            <w:tcW w:w="1440" w:type="dxa"/>
          </w:tcPr>
          <w:p w14:paraId="1909F76C" w14:textId="77777777" w:rsidR="00246931" w:rsidRDefault="00246931" w:rsidP="00900694">
            <w:r>
              <w:t>TP</w:t>
            </w:r>
          </w:p>
        </w:tc>
        <w:tc>
          <w:tcPr>
            <w:tcW w:w="1440" w:type="dxa"/>
          </w:tcPr>
          <w:p w14:paraId="2E659EB0" w14:textId="77777777" w:rsidR="00246931" w:rsidRDefault="00246931" w:rsidP="00900694">
            <w:r>
              <w:t>79</w:t>
            </w:r>
          </w:p>
        </w:tc>
        <w:tc>
          <w:tcPr>
            <w:tcW w:w="1440" w:type="dxa"/>
          </w:tcPr>
          <w:p w14:paraId="0B857F1C" w14:textId="77777777" w:rsidR="00246931" w:rsidRDefault="00246931" w:rsidP="00900694">
            <w:r>
              <w:t>40</w:t>
            </w:r>
          </w:p>
        </w:tc>
        <w:tc>
          <w:tcPr>
            <w:tcW w:w="1440" w:type="dxa"/>
          </w:tcPr>
          <w:p w14:paraId="1B6A1F5A" w14:textId="77777777" w:rsidR="00246931" w:rsidRDefault="00246931" w:rsidP="00900694">
            <w:r>
              <w:t>27</w:t>
            </w:r>
          </w:p>
        </w:tc>
        <w:tc>
          <w:tcPr>
            <w:tcW w:w="1440" w:type="dxa"/>
          </w:tcPr>
          <w:p w14:paraId="514192CA" w14:textId="77777777" w:rsidR="00246931" w:rsidRDefault="00246931" w:rsidP="00900694">
            <w:r>
              <w:t>29</w:t>
            </w:r>
          </w:p>
        </w:tc>
        <w:tc>
          <w:tcPr>
            <w:tcW w:w="1440" w:type="dxa"/>
          </w:tcPr>
          <w:p w14:paraId="5BA93A14" w14:textId="77777777" w:rsidR="00246931" w:rsidRDefault="00246931" w:rsidP="00900694"/>
        </w:tc>
      </w:tr>
      <w:tr w:rsidR="00246931" w14:paraId="7A4D9927" w14:textId="77777777" w:rsidTr="00900694">
        <w:tc>
          <w:tcPr>
            <w:tcW w:w="1440" w:type="dxa"/>
          </w:tcPr>
          <w:p w14:paraId="7B7F1106" w14:textId="77777777" w:rsidR="00246931" w:rsidRDefault="00246931" w:rsidP="00900694">
            <w:r>
              <w:t>FP</w:t>
            </w:r>
          </w:p>
        </w:tc>
        <w:tc>
          <w:tcPr>
            <w:tcW w:w="1440" w:type="dxa"/>
          </w:tcPr>
          <w:p w14:paraId="54BD0F56" w14:textId="77777777" w:rsidR="00246931" w:rsidRDefault="00246931" w:rsidP="00900694">
            <w:r>
              <w:t>12</w:t>
            </w:r>
          </w:p>
        </w:tc>
        <w:tc>
          <w:tcPr>
            <w:tcW w:w="1440" w:type="dxa"/>
          </w:tcPr>
          <w:p w14:paraId="74022F54" w14:textId="77777777" w:rsidR="00246931" w:rsidRDefault="00246931" w:rsidP="00900694">
            <w:r>
              <w:t>2</w:t>
            </w:r>
          </w:p>
        </w:tc>
        <w:tc>
          <w:tcPr>
            <w:tcW w:w="1440" w:type="dxa"/>
          </w:tcPr>
          <w:p w14:paraId="12DEA899" w14:textId="77777777" w:rsidR="00246931" w:rsidRDefault="00246931" w:rsidP="00900694">
            <w:r>
              <w:t>3</w:t>
            </w:r>
          </w:p>
        </w:tc>
        <w:tc>
          <w:tcPr>
            <w:tcW w:w="1440" w:type="dxa"/>
          </w:tcPr>
          <w:p w14:paraId="02F6AB76" w14:textId="77777777" w:rsidR="00246931" w:rsidRDefault="00246931" w:rsidP="00900694">
            <w:r>
              <w:t>0</w:t>
            </w:r>
          </w:p>
        </w:tc>
        <w:tc>
          <w:tcPr>
            <w:tcW w:w="1440" w:type="dxa"/>
          </w:tcPr>
          <w:p w14:paraId="4C1C71FB" w14:textId="77777777" w:rsidR="00246931" w:rsidRDefault="00246931" w:rsidP="00900694"/>
        </w:tc>
      </w:tr>
      <w:tr w:rsidR="00246931" w14:paraId="58970A9D" w14:textId="77777777" w:rsidTr="00900694">
        <w:tc>
          <w:tcPr>
            <w:tcW w:w="1440" w:type="dxa"/>
          </w:tcPr>
          <w:p w14:paraId="0DF95E63" w14:textId="77777777" w:rsidR="00246931" w:rsidRDefault="00246931" w:rsidP="00900694">
            <w:r>
              <w:lastRenderedPageBreak/>
              <w:t>FN</w:t>
            </w:r>
          </w:p>
        </w:tc>
        <w:tc>
          <w:tcPr>
            <w:tcW w:w="1440" w:type="dxa"/>
          </w:tcPr>
          <w:p w14:paraId="32A6C120" w14:textId="77777777" w:rsidR="00246931" w:rsidRDefault="00246931" w:rsidP="00900694">
            <w:r>
              <w:t>4</w:t>
            </w:r>
          </w:p>
        </w:tc>
        <w:tc>
          <w:tcPr>
            <w:tcW w:w="1440" w:type="dxa"/>
          </w:tcPr>
          <w:p w14:paraId="424BB534" w14:textId="77777777" w:rsidR="00246931" w:rsidRDefault="00246931" w:rsidP="00900694">
            <w:r>
              <w:t>0</w:t>
            </w:r>
          </w:p>
        </w:tc>
        <w:tc>
          <w:tcPr>
            <w:tcW w:w="1440" w:type="dxa"/>
          </w:tcPr>
          <w:p w14:paraId="6D7357CA" w14:textId="77777777" w:rsidR="00246931" w:rsidRDefault="00246931" w:rsidP="00900694">
            <w:r>
              <w:t>12</w:t>
            </w:r>
          </w:p>
        </w:tc>
        <w:tc>
          <w:tcPr>
            <w:tcW w:w="1440" w:type="dxa"/>
          </w:tcPr>
          <w:p w14:paraId="7CFBE0A8" w14:textId="77777777" w:rsidR="00246931" w:rsidRDefault="00246931" w:rsidP="00900694">
            <w:r>
              <w:t>1</w:t>
            </w:r>
          </w:p>
        </w:tc>
        <w:tc>
          <w:tcPr>
            <w:tcW w:w="1440" w:type="dxa"/>
          </w:tcPr>
          <w:p w14:paraId="65E68C08" w14:textId="77777777" w:rsidR="00246931" w:rsidRDefault="00246931" w:rsidP="00900694"/>
        </w:tc>
      </w:tr>
      <w:tr w:rsidR="00246931" w14:paraId="2E518751" w14:textId="77777777" w:rsidTr="00900694">
        <w:tc>
          <w:tcPr>
            <w:tcW w:w="1440" w:type="dxa"/>
          </w:tcPr>
          <w:p w14:paraId="357EFE9B" w14:textId="77777777" w:rsidR="00246931" w:rsidRDefault="00246931" w:rsidP="00900694">
            <w:r>
              <w:t>TN</w:t>
            </w:r>
          </w:p>
        </w:tc>
        <w:tc>
          <w:tcPr>
            <w:tcW w:w="1440" w:type="dxa"/>
          </w:tcPr>
          <w:p w14:paraId="63FA446B" w14:textId="77777777" w:rsidR="00246931" w:rsidRDefault="00246931" w:rsidP="00900694">
            <w:r>
              <w:t>97</w:t>
            </w:r>
          </w:p>
        </w:tc>
        <w:tc>
          <w:tcPr>
            <w:tcW w:w="1440" w:type="dxa"/>
          </w:tcPr>
          <w:p w14:paraId="131F9AFC" w14:textId="77777777" w:rsidR="00246931" w:rsidRDefault="00246931" w:rsidP="00900694">
            <w:r>
              <w:t>150</w:t>
            </w:r>
          </w:p>
        </w:tc>
        <w:tc>
          <w:tcPr>
            <w:tcW w:w="1440" w:type="dxa"/>
          </w:tcPr>
          <w:p w14:paraId="3E896E6B" w14:textId="77777777" w:rsidR="00246931" w:rsidRDefault="00246931" w:rsidP="00900694">
            <w:r>
              <w:t>150</w:t>
            </w:r>
          </w:p>
        </w:tc>
        <w:tc>
          <w:tcPr>
            <w:tcW w:w="1440" w:type="dxa"/>
          </w:tcPr>
          <w:p w14:paraId="395DD38A" w14:textId="77777777" w:rsidR="00246931" w:rsidRDefault="00246931" w:rsidP="00900694">
            <w:r>
              <w:t>162</w:t>
            </w:r>
          </w:p>
        </w:tc>
        <w:tc>
          <w:tcPr>
            <w:tcW w:w="1440" w:type="dxa"/>
          </w:tcPr>
          <w:p w14:paraId="5F8938B6" w14:textId="77777777" w:rsidR="00246931" w:rsidRDefault="00246931" w:rsidP="00900694"/>
        </w:tc>
      </w:tr>
      <w:tr w:rsidR="00246931" w14:paraId="20FD68F2" w14:textId="77777777" w:rsidTr="00900694">
        <w:tc>
          <w:tcPr>
            <w:tcW w:w="1440" w:type="dxa"/>
          </w:tcPr>
          <w:p w14:paraId="08C1092B" w14:textId="77777777" w:rsidR="00246931" w:rsidRDefault="00246931" w:rsidP="00900694">
            <w:r>
              <w:t>Precision</w:t>
            </w:r>
          </w:p>
        </w:tc>
        <w:tc>
          <w:tcPr>
            <w:tcW w:w="1440" w:type="dxa"/>
          </w:tcPr>
          <w:p w14:paraId="708968D2" w14:textId="77777777" w:rsidR="00246931" w:rsidRDefault="00246931" w:rsidP="00900694">
            <w:r>
              <w:t>0.87</w:t>
            </w:r>
          </w:p>
        </w:tc>
        <w:tc>
          <w:tcPr>
            <w:tcW w:w="1440" w:type="dxa"/>
          </w:tcPr>
          <w:p w14:paraId="628734F3" w14:textId="77777777" w:rsidR="00246931" w:rsidRDefault="00246931" w:rsidP="00900694">
            <w:r>
              <w:t>0.95</w:t>
            </w:r>
          </w:p>
        </w:tc>
        <w:tc>
          <w:tcPr>
            <w:tcW w:w="1440" w:type="dxa"/>
          </w:tcPr>
          <w:p w14:paraId="7807476F" w14:textId="77777777" w:rsidR="00246931" w:rsidRDefault="00246931" w:rsidP="00900694">
            <w:r>
              <w:t>0.90</w:t>
            </w:r>
          </w:p>
        </w:tc>
        <w:tc>
          <w:tcPr>
            <w:tcW w:w="1440" w:type="dxa"/>
          </w:tcPr>
          <w:p w14:paraId="4A4C6283" w14:textId="77777777" w:rsidR="00246931" w:rsidRDefault="00246931" w:rsidP="00900694">
            <w:r>
              <w:t>1.00</w:t>
            </w:r>
          </w:p>
        </w:tc>
        <w:tc>
          <w:tcPr>
            <w:tcW w:w="1440" w:type="dxa"/>
          </w:tcPr>
          <w:p w14:paraId="6F6C18B9" w14:textId="77777777" w:rsidR="00246931" w:rsidRDefault="00246931" w:rsidP="00900694">
            <w:r>
              <w:t>0.93</w:t>
            </w:r>
          </w:p>
        </w:tc>
      </w:tr>
      <w:tr w:rsidR="00246931" w14:paraId="1E780E05" w14:textId="77777777" w:rsidTr="00900694">
        <w:tc>
          <w:tcPr>
            <w:tcW w:w="1440" w:type="dxa"/>
          </w:tcPr>
          <w:p w14:paraId="34AFC995" w14:textId="77777777" w:rsidR="00246931" w:rsidRDefault="00246931" w:rsidP="00900694">
            <w:r>
              <w:t>Recall</w:t>
            </w:r>
          </w:p>
        </w:tc>
        <w:tc>
          <w:tcPr>
            <w:tcW w:w="1440" w:type="dxa"/>
          </w:tcPr>
          <w:p w14:paraId="56D51F69" w14:textId="77777777" w:rsidR="00246931" w:rsidRDefault="00246931" w:rsidP="00900694">
            <w:r>
              <w:t>0.95</w:t>
            </w:r>
          </w:p>
        </w:tc>
        <w:tc>
          <w:tcPr>
            <w:tcW w:w="1440" w:type="dxa"/>
          </w:tcPr>
          <w:p w14:paraId="4922E785" w14:textId="77777777" w:rsidR="00246931" w:rsidRDefault="00246931" w:rsidP="00900694">
            <w:r>
              <w:t>1.00</w:t>
            </w:r>
          </w:p>
        </w:tc>
        <w:tc>
          <w:tcPr>
            <w:tcW w:w="1440" w:type="dxa"/>
          </w:tcPr>
          <w:p w14:paraId="5B18B421" w14:textId="77777777" w:rsidR="00246931" w:rsidRDefault="00246931" w:rsidP="00900694">
            <w:r>
              <w:t>0.69</w:t>
            </w:r>
          </w:p>
        </w:tc>
        <w:tc>
          <w:tcPr>
            <w:tcW w:w="1440" w:type="dxa"/>
          </w:tcPr>
          <w:p w14:paraId="5DC33585" w14:textId="77777777" w:rsidR="00246931" w:rsidRDefault="00246931" w:rsidP="00900694">
            <w:r>
              <w:t>0.97</w:t>
            </w:r>
          </w:p>
        </w:tc>
        <w:tc>
          <w:tcPr>
            <w:tcW w:w="1440" w:type="dxa"/>
          </w:tcPr>
          <w:p w14:paraId="24E91FDC" w14:textId="77777777" w:rsidR="00246931" w:rsidRDefault="00246931" w:rsidP="00900694">
            <w:r>
              <w:t>0.90</w:t>
            </w:r>
          </w:p>
        </w:tc>
      </w:tr>
      <w:tr w:rsidR="00246931" w14:paraId="2B1C6AE5" w14:textId="77777777" w:rsidTr="00900694">
        <w:tc>
          <w:tcPr>
            <w:tcW w:w="1440" w:type="dxa"/>
          </w:tcPr>
          <w:p w14:paraId="7EBE9A26" w14:textId="77777777" w:rsidR="00246931" w:rsidRDefault="00246931" w:rsidP="00900694">
            <w:r>
              <w:t>F1-Score</w:t>
            </w:r>
          </w:p>
        </w:tc>
        <w:tc>
          <w:tcPr>
            <w:tcW w:w="1440" w:type="dxa"/>
          </w:tcPr>
          <w:p w14:paraId="712C96D1" w14:textId="77777777" w:rsidR="00246931" w:rsidRDefault="00246931" w:rsidP="00900694">
            <w:r>
              <w:t>0.91</w:t>
            </w:r>
          </w:p>
        </w:tc>
        <w:tc>
          <w:tcPr>
            <w:tcW w:w="1440" w:type="dxa"/>
          </w:tcPr>
          <w:p w14:paraId="56A2C93C" w14:textId="79A60602" w:rsidR="00246931" w:rsidRDefault="00246931" w:rsidP="00900694">
            <w:r>
              <w:t>0.9</w:t>
            </w:r>
            <w:r w:rsidR="009B7A90">
              <w:t>7</w:t>
            </w:r>
          </w:p>
        </w:tc>
        <w:tc>
          <w:tcPr>
            <w:tcW w:w="1440" w:type="dxa"/>
          </w:tcPr>
          <w:p w14:paraId="3E0EDFA2" w14:textId="77777777" w:rsidR="00246931" w:rsidRDefault="00246931" w:rsidP="00900694">
            <w:r>
              <w:t>0.78</w:t>
            </w:r>
          </w:p>
        </w:tc>
        <w:tc>
          <w:tcPr>
            <w:tcW w:w="1440" w:type="dxa"/>
          </w:tcPr>
          <w:p w14:paraId="5BA625B6" w14:textId="77777777" w:rsidR="00246931" w:rsidRDefault="00246931" w:rsidP="00900694">
            <w:r>
              <w:t>0.98</w:t>
            </w:r>
          </w:p>
        </w:tc>
        <w:tc>
          <w:tcPr>
            <w:tcW w:w="1440" w:type="dxa"/>
          </w:tcPr>
          <w:p w14:paraId="1001AB7C" w14:textId="77777777" w:rsidR="00246931" w:rsidRDefault="00246931" w:rsidP="00900694">
            <w:r>
              <w:t>0.91</w:t>
            </w:r>
          </w:p>
        </w:tc>
      </w:tr>
    </w:tbl>
    <w:p w14:paraId="6BA762E7" w14:textId="77777777" w:rsidR="005C10EB" w:rsidRDefault="005C10EB" w:rsidP="00462CA4">
      <w:pPr>
        <w:spacing w:line="480" w:lineRule="auto"/>
        <w:rPr>
          <w:rFonts w:ascii="Times New Roman" w:eastAsia="Times New Roman" w:hAnsi="Times New Roman" w:cs="Times New Roman"/>
          <w:b/>
          <w:sz w:val="24"/>
          <w:szCs w:val="24"/>
        </w:rPr>
      </w:pPr>
    </w:p>
    <w:p w14:paraId="28B4DF94" w14:textId="684018B3"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3.8.3.8 Window Warp</w:t>
      </w:r>
    </w:p>
    <w:p w14:paraId="3DF1E7C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4550A1F" w14:textId="3AE07BA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4D71F86A"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2853DA58" w14:textId="0D163D44" w:rsidR="00246931" w:rsidRPr="0026744B"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77+40+30+30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0.9218</m:t>
          </m:r>
        </m:oMath>
      </m:oMathPara>
    </w:p>
    <w:p w14:paraId="6D98B092" w14:textId="77777777" w:rsidR="0026744B" w:rsidRDefault="0026744B" w:rsidP="0026744B">
      <w:pPr>
        <w:spacing w:after="3"/>
        <w:ind w:left="720" w:firstLine="720"/>
        <w:jc w:val="both"/>
      </w:pPr>
      <w:r>
        <w:t xml:space="preserve">Class 0 </w:t>
      </w:r>
    </w:p>
    <w:p w14:paraId="15BAB9B8" w14:textId="3D45CF0A"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77+9</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95</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90</m:t>
          </m:r>
        </m:oMath>
      </m:oMathPara>
    </w:p>
    <w:p w14:paraId="377371E1" w14:textId="77777777" w:rsidR="0026744B" w:rsidRPr="00F26460" w:rsidRDefault="0026744B" w:rsidP="0026744B">
      <w:pPr>
        <w:spacing w:after="3"/>
        <w:ind w:left="720" w:firstLine="720"/>
        <w:jc w:val="both"/>
        <w:rPr>
          <w:bCs/>
          <w:sz w:val="24"/>
          <w:szCs w:val="24"/>
        </w:rPr>
      </w:pPr>
    </w:p>
    <w:p w14:paraId="62E49AC1" w14:textId="0C6856B6"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77+6</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27</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3</m:t>
          </m:r>
        </m:oMath>
      </m:oMathPara>
    </w:p>
    <w:p w14:paraId="7711CC08" w14:textId="77777777" w:rsidR="0026744B" w:rsidRPr="00F26460" w:rsidRDefault="0026744B" w:rsidP="0026744B">
      <w:pPr>
        <w:spacing w:after="3"/>
        <w:ind w:left="720" w:firstLine="720"/>
        <w:jc w:val="both"/>
        <w:rPr>
          <w:bCs/>
          <w:sz w:val="24"/>
          <w:szCs w:val="24"/>
        </w:rPr>
      </w:pPr>
    </w:p>
    <w:p w14:paraId="00CD3AA8" w14:textId="79BCEA74"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m:t>
              </m:r>
              <m:r>
                <w:rPr>
                  <w:rFonts w:ascii="Cambria Math" w:eastAsia="Times New Roman" w:hAnsi="Cambria Math" w:cs="Times New Roman"/>
                  <w:sz w:val="24"/>
                  <w:szCs w:val="24"/>
                </w:rPr>
                <m:t>90</m:t>
              </m:r>
              <m:r>
                <w:rPr>
                  <w:rFonts w:ascii="Cambria Math" w:eastAsia="Times New Roman" w:hAnsi="Cambria Math" w:cs="Times New Roman"/>
                  <w:sz w:val="24"/>
                  <w:szCs w:val="24"/>
                </w:rPr>
                <m:t>*0.9</m:t>
              </m:r>
              <m:r>
                <w:rPr>
                  <w:rFonts w:ascii="Cambria Math" w:eastAsia="Times New Roman" w:hAnsi="Cambria Math" w:cs="Times New Roman"/>
                  <w:sz w:val="24"/>
                  <w:szCs w:val="24"/>
                </w:rPr>
                <m:t>3</m:t>
              </m:r>
            </m:num>
            <m:den>
              <m:r>
                <w:rPr>
                  <w:rFonts w:ascii="Cambria Math" w:eastAsia="Times New Roman" w:hAnsi="Cambria Math" w:cs="Times New Roman"/>
                  <w:sz w:val="24"/>
                  <w:szCs w:val="24"/>
                </w:rPr>
                <m:t>0.</m:t>
              </m:r>
              <m:r>
                <w:rPr>
                  <w:rFonts w:ascii="Cambria Math" w:eastAsia="Times New Roman" w:hAnsi="Cambria Math" w:cs="Times New Roman"/>
                  <w:sz w:val="24"/>
                  <w:szCs w:val="24"/>
                </w:rPr>
                <m:t>90</m:t>
              </m:r>
              <m:r>
                <w:rPr>
                  <w:rFonts w:ascii="Cambria Math" w:eastAsia="Times New Roman" w:hAnsi="Cambria Math" w:cs="Times New Roman"/>
                  <w:sz w:val="24"/>
                  <w:szCs w:val="24"/>
                </w:rPr>
                <m:t>+0.9</m:t>
              </m:r>
              <m:r>
                <w:rPr>
                  <w:rFonts w:ascii="Cambria Math" w:eastAsia="Times New Roman" w:hAnsi="Cambria Math" w:cs="Times New Roman"/>
                  <w:sz w:val="24"/>
                  <w:szCs w:val="24"/>
                </w:rPr>
                <m:t>3</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14</m:t>
          </m:r>
          <m:r>
            <w:rPr>
              <w:rFonts w:ascii="Cambria Math" w:eastAsia="Times New Roman" w:hAnsi="Cambria Math" w:cs="Times New Roman"/>
              <w:sz w:val="24"/>
              <w:szCs w:val="24"/>
            </w:rPr>
            <m:t xml:space="preserve"> ~0.9</m:t>
          </m:r>
          <m:r>
            <w:rPr>
              <w:rFonts w:ascii="Cambria Math" w:eastAsia="Times New Roman" w:hAnsi="Cambria Math" w:cs="Times New Roman"/>
              <w:sz w:val="24"/>
              <w:szCs w:val="24"/>
            </w:rPr>
            <m:t>1</m:t>
          </m:r>
        </m:oMath>
      </m:oMathPara>
    </w:p>
    <w:p w14:paraId="5C4FFA4C" w14:textId="77777777" w:rsidR="0026744B" w:rsidRDefault="0026744B" w:rsidP="0026744B">
      <w:pPr>
        <w:spacing w:after="3"/>
        <w:ind w:left="720" w:firstLine="720"/>
        <w:jc w:val="both"/>
      </w:pPr>
      <w:r>
        <w:t xml:space="preserve">Class 1 </w:t>
      </w:r>
    </w:p>
    <w:p w14:paraId="03422974"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1C3CFF0A" w14:textId="77777777" w:rsidR="0026744B" w:rsidRPr="00F26460" w:rsidRDefault="0026744B" w:rsidP="0026744B">
      <w:pPr>
        <w:spacing w:after="3"/>
        <w:ind w:left="720" w:firstLine="720"/>
        <w:jc w:val="both"/>
        <w:rPr>
          <w:bCs/>
          <w:sz w:val="24"/>
          <w:szCs w:val="24"/>
        </w:rPr>
      </w:pPr>
    </w:p>
    <w:p w14:paraId="6B10E971"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2D8777C" w14:textId="77777777" w:rsidR="0026744B" w:rsidRPr="00F26460" w:rsidRDefault="0026744B" w:rsidP="0026744B">
      <w:pPr>
        <w:spacing w:after="3"/>
        <w:ind w:left="720" w:firstLine="720"/>
        <w:jc w:val="both"/>
        <w:rPr>
          <w:bCs/>
          <w:sz w:val="24"/>
          <w:szCs w:val="24"/>
        </w:rPr>
      </w:pPr>
    </w:p>
    <w:p w14:paraId="456C8505"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6F37FAC4" w14:textId="77777777" w:rsidR="0026744B" w:rsidRDefault="0026744B" w:rsidP="0026744B">
      <w:pPr>
        <w:spacing w:after="3"/>
        <w:ind w:left="720" w:firstLine="720"/>
        <w:jc w:val="both"/>
      </w:pPr>
    </w:p>
    <w:p w14:paraId="519C1BE6" w14:textId="77777777" w:rsidR="0026744B" w:rsidRDefault="0026744B" w:rsidP="0026744B">
      <w:pPr>
        <w:spacing w:after="3"/>
        <w:ind w:left="720" w:firstLine="720"/>
        <w:jc w:val="both"/>
      </w:pPr>
      <w:r>
        <w:t xml:space="preserve">Class 2 </w:t>
      </w:r>
    </w:p>
    <w:p w14:paraId="6CE73991" w14:textId="111FDED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30+4</m:t>
              </m:r>
            </m:den>
          </m:f>
          <m:r>
            <w:rPr>
              <w:rFonts w:ascii="Cambria Math" w:eastAsia="Times New Roman" w:hAnsi="Cambria Math" w:cs="Times New Roman"/>
              <w:sz w:val="24"/>
              <w:szCs w:val="24"/>
            </w:rPr>
            <m:t>=0.</m:t>
          </m:r>
          <m:r>
            <w:rPr>
              <w:rFonts w:ascii="Cambria Math" w:eastAsia="Times New Roman" w:hAnsi="Cambria Math" w:cs="Times New Roman"/>
              <w:sz w:val="24"/>
              <w:szCs w:val="24"/>
            </w:rPr>
            <m:t>882</m:t>
          </m:r>
          <m:r>
            <w:rPr>
              <w:rFonts w:ascii="Cambria Math" w:eastAsia="Times New Roman" w:hAnsi="Cambria Math" w:cs="Times New Roman"/>
              <w:sz w:val="24"/>
              <w:szCs w:val="24"/>
            </w:rPr>
            <m:t xml:space="preserve"> ~0.</m:t>
          </m:r>
          <m:r>
            <w:rPr>
              <w:rFonts w:ascii="Cambria Math" w:eastAsia="Times New Roman" w:hAnsi="Cambria Math" w:cs="Times New Roman"/>
              <w:sz w:val="24"/>
              <w:szCs w:val="24"/>
            </w:rPr>
            <m:t>88</m:t>
          </m:r>
        </m:oMath>
      </m:oMathPara>
    </w:p>
    <w:p w14:paraId="7D9868E8" w14:textId="77777777" w:rsidR="0026744B" w:rsidRPr="00F26460" w:rsidRDefault="0026744B" w:rsidP="0026744B">
      <w:pPr>
        <w:spacing w:after="3"/>
        <w:ind w:left="720" w:firstLine="720"/>
        <w:jc w:val="both"/>
        <w:rPr>
          <w:bCs/>
          <w:sz w:val="24"/>
          <w:szCs w:val="24"/>
        </w:rPr>
      </w:pPr>
    </w:p>
    <w:p w14:paraId="5AFD8896" w14:textId="350145A5"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m:t>
          </m:r>
          <m:r>
            <w:rPr>
              <w:rFonts w:ascii="Cambria Math" w:eastAsia="Times New Roman" w:hAnsi="Cambria Math" w:cs="Times New Roman"/>
              <w:sz w:val="24"/>
              <w:szCs w:val="24"/>
            </w:rPr>
            <m:t>69</m:t>
          </m:r>
          <m:r>
            <w:rPr>
              <w:rFonts w:ascii="Cambria Math" w:eastAsia="Times New Roman" w:hAnsi="Cambria Math" w:cs="Times New Roman"/>
              <w:sz w:val="24"/>
              <w:szCs w:val="24"/>
            </w:rPr>
            <m:t>~0.7</m:t>
          </m:r>
          <m:r>
            <w:rPr>
              <w:rFonts w:ascii="Cambria Math" w:eastAsia="Times New Roman" w:hAnsi="Cambria Math" w:cs="Times New Roman"/>
              <w:sz w:val="24"/>
              <w:szCs w:val="24"/>
            </w:rPr>
            <m:t>7</m:t>
          </m:r>
        </m:oMath>
      </m:oMathPara>
    </w:p>
    <w:p w14:paraId="4B6DC985" w14:textId="77777777" w:rsidR="0026744B" w:rsidRPr="00F26460" w:rsidRDefault="0026744B" w:rsidP="0026744B">
      <w:pPr>
        <w:spacing w:after="3"/>
        <w:ind w:left="720" w:firstLine="720"/>
        <w:jc w:val="both"/>
        <w:rPr>
          <w:bCs/>
          <w:sz w:val="24"/>
          <w:szCs w:val="24"/>
        </w:rPr>
      </w:pPr>
    </w:p>
    <w:p w14:paraId="4DD8C3CA" w14:textId="3A2EF295" w:rsidR="0026744B" w:rsidRPr="00013BDC"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m:t>
              </m:r>
              <m:r>
                <w:rPr>
                  <w:rFonts w:ascii="Cambria Math" w:eastAsia="Times New Roman" w:hAnsi="Cambria Math" w:cs="Times New Roman"/>
                  <w:sz w:val="24"/>
                  <w:szCs w:val="24"/>
                </w:rPr>
                <m:t>88</m:t>
              </m:r>
              <m:r>
                <w:rPr>
                  <w:rFonts w:ascii="Cambria Math" w:eastAsia="Times New Roman" w:hAnsi="Cambria Math" w:cs="Times New Roman"/>
                  <w:sz w:val="24"/>
                  <w:szCs w:val="24"/>
                </w:rPr>
                <m:t>*0.7</m:t>
              </m:r>
              <m:r>
                <w:rPr>
                  <w:rFonts w:ascii="Cambria Math" w:eastAsia="Times New Roman" w:hAnsi="Cambria Math" w:cs="Times New Roman"/>
                  <w:sz w:val="24"/>
                  <w:szCs w:val="24"/>
                </w:rPr>
                <m:t>7</m:t>
              </m:r>
            </m:num>
            <m:den>
              <m:r>
                <w:rPr>
                  <w:rFonts w:ascii="Cambria Math" w:eastAsia="Times New Roman" w:hAnsi="Cambria Math" w:cs="Times New Roman"/>
                  <w:sz w:val="24"/>
                  <w:szCs w:val="24"/>
                </w:rPr>
                <m:t>0.</m:t>
              </m:r>
              <m:r>
                <w:rPr>
                  <w:rFonts w:ascii="Cambria Math" w:eastAsia="Times New Roman" w:hAnsi="Cambria Math" w:cs="Times New Roman"/>
                  <w:sz w:val="24"/>
                  <w:szCs w:val="24"/>
                </w:rPr>
                <m:t>88</m:t>
              </m:r>
              <m:r>
                <w:rPr>
                  <w:rFonts w:ascii="Cambria Math" w:eastAsia="Times New Roman" w:hAnsi="Cambria Math" w:cs="Times New Roman"/>
                  <w:sz w:val="24"/>
                  <w:szCs w:val="24"/>
                </w:rPr>
                <m:t>+0.7</m:t>
              </m:r>
              <m:r>
                <w:rPr>
                  <w:rFonts w:ascii="Cambria Math" w:eastAsia="Times New Roman" w:hAnsi="Cambria Math" w:cs="Times New Roman"/>
                  <w:sz w:val="24"/>
                  <w:szCs w:val="24"/>
                </w:rPr>
                <m:t>7</m:t>
              </m:r>
            </m:den>
          </m:f>
          <m:r>
            <w:rPr>
              <w:rFonts w:ascii="Cambria Math" w:eastAsia="Times New Roman" w:hAnsi="Cambria Math" w:cs="Times New Roman"/>
              <w:sz w:val="24"/>
              <w:szCs w:val="24"/>
            </w:rPr>
            <m:t>=0.8</m:t>
          </m:r>
          <m:r>
            <w:rPr>
              <w:rFonts w:ascii="Cambria Math" w:eastAsia="Times New Roman" w:hAnsi="Cambria Math" w:cs="Times New Roman"/>
              <w:sz w:val="24"/>
              <w:szCs w:val="24"/>
            </w:rPr>
            <m:t>2</m:t>
          </m:r>
          <m:r>
            <w:rPr>
              <w:rFonts w:ascii="Cambria Math" w:eastAsia="Times New Roman" w:hAnsi="Cambria Math" w:cs="Times New Roman"/>
              <w:sz w:val="24"/>
              <w:szCs w:val="24"/>
            </w:rPr>
            <m:t>1 ~0.8</m:t>
          </m:r>
          <m:r>
            <w:rPr>
              <w:rFonts w:ascii="Cambria Math" w:eastAsia="Times New Roman" w:hAnsi="Cambria Math" w:cs="Times New Roman"/>
              <w:sz w:val="24"/>
              <w:szCs w:val="24"/>
            </w:rPr>
            <m:t>2</m:t>
          </m:r>
        </m:oMath>
      </m:oMathPara>
    </w:p>
    <w:p w14:paraId="0FDBF95F" w14:textId="77777777" w:rsidR="0026744B" w:rsidRPr="00013BDC" w:rsidRDefault="0026744B" w:rsidP="0026744B">
      <w:pPr>
        <w:spacing w:after="3"/>
        <w:ind w:left="720" w:firstLine="720"/>
        <w:jc w:val="both"/>
        <w:rPr>
          <w:bCs/>
          <w:sz w:val="24"/>
          <w:szCs w:val="24"/>
        </w:rPr>
      </w:pPr>
    </w:p>
    <w:p w14:paraId="04FA74F3" w14:textId="77777777" w:rsidR="0026744B" w:rsidRDefault="0026744B" w:rsidP="0026744B">
      <w:pPr>
        <w:spacing w:after="3"/>
        <w:ind w:left="720" w:firstLine="720"/>
        <w:jc w:val="both"/>
      </w:pPr>
      <w:r>
        <w:t xml:space="preserve">Class 3 </w:t>
      </w:r>
    </w:p>
    <w:p w14:paraId="1765540A"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555BB3B" w14:textId="77777777" w:rsidR="0026744B" w:rsidRPr="00F26460" w:rsidRDefault="0026744B" w:rsidP="0026744B">
      <w:pPr>
        <w:spacing w:after="3"/>
        <w:ind w:left="720" w:firstLine="720"/>
        <w:jc w:val="both"/>
        <w:rPr>
          <w:bCs/>
          <w:sz w:val="24"/>
          <w:szCs w:val="24"/>
        </w:rPr>
      </w:pPr>
    </w:p>
    <w:p w14:paraId="64FC97BB"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955BDD8" w14:textId="77777777" w:rsidR="0026744B" w:rsidRPr="00F26460" w:rsidRDefault="0026744B" w:rsidP="0026744B">
      <w:pPr>
        <w:spacing w:after="3"/>
        <w:ind w:left="720" w:firstLine="720"/>
        <w:jc w:val="both"/>
        <w:rPr>
          <w:bCs/>
          <w:sz w:val="24"/>
          <w:szCs w:val="24"/>
        </w:rPr>
      </w:pPr>
    </w:p>
    <w:p w14:paraId="7960EA4C"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160955DB" w14:textId="77777777" w:rsidR="0026744B" w:rsidRPr="005C10EB" w:rsidRDefault="0026744B" w:rsidP="0026744B">
      <w:pPr>
        <w:spacing w:after="3"/>
        <w:ind w:left="720" w:firstLine="720"/>
        <w:jc w:val="both"/>
      </w:pPr>
    </w:p>
    <w:p w14:paraId="7F2F69ED" w14:textId="77777777" w:rsidR="0026744B" w:rsidRPr="005C10EB" w:rsidRDefault="0026744B" w:rsidP="0026744B">
      <w:pPr>
        <w:spacing w:after="3"/>
        <w:ind w:left="720" w:firstLine="720"/>
        <w:jc w:val="both"/>
      </w:pPr>
    </w:p>
    <w:p w14:paraId="58FFB237" w14:textId="36DD0FC8" w:rsidR="0026744B" w:rsidRPr="00721758"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m:t>
              </m:r>
              <m:r>
                <w:rPr>
                  <w:rFonts w:ascii="Cambria Math" w:eastAsia="Times New Roman" w:hAnsi="Cambria Math" w:cs="Times New Roman"/>
                  <w:sz w:val="24"/>
                  <w:szCs w:val="24"/>
                </w:rPr>
                <m:t>90</m:t>
              </m:r>
              <m:r>
                <w:rPr>
                  <w:rFonts w:ascii="Cambria Math" w:eastAsia="Times New Roman" w:hAnsi="Cambria Math" w:cs="Times New Roman"/>
                  <w:sz w:val="24"/>
                  <w:szCs w:val="24"/>
                </w:rPr>
                <m:t>+0.95+0.</m:t>
              </m:r>
              <m:r>
                <w:rPr>
                  <w:rFonts w:ascii="Cambria Math" w:eastAsia="Times New Roman" w:hAnsi="Cambria Math" w:cs="Times New Roman"/>
                  <w:sz w:val="24"/>
                  <w:szCs w:val="24"/>
                </w:rPr>
                <m:t>88</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m:t>
          </m:r>
          <m:r>
            <w:rPr>
              <w:rFonts w:ascii="Cambria Math" w:eastAsia="Times New Roman" w:hAnsi="Cambria Math" w:cs="Times New Roman"/>
              <w:sz w:val="24"/>
              <w:szCs w:val="24"/>
            </w:rPr>
            <m:t>32</m:t>
          </m:r>
          <m:r>
            <w:rPr>
              <w:rFonts w:ascii="Cambria Math" w:eastAsia="Times New Roman" w:hAnsi="Cambria Math" w:cs="Times New Roman"/>
              <w:sz w:val="24"/>
              <w:szCs w:val="24"/>
            </w:rPr>
            <m:t>~0.9</m:t>
          </m:r>
          <m:r>
            <w:rPr>
              <w:rFonts w:ascii="Cambria Math" w:eastAsia="Times New Roman" w:hAnsi="Cambria Math" w:cs="Times New Roman"/>
              <w:sz w:val="24"/>
              <w:szCs w:val="24"/>
            </w:rPr>
            <m:t>3</m:t>
          </m:r>
        </m:oMath>
      </m:oMathPara>
    </w:p>
    <w:p w14:paraId="6464D167" w14:textId="77777777" w:rsidR="0026744B" w:rsidRPr="005C10EB" w:rsidRDefault="0026744B" w:rsidP="0026744B">
      <w:pPr>
        <w:spacing w:after="3"/>
        <w:ind w:left="720" w:firstLine="720"/>
        <w:jc w:val="both"/>
      </w:pPr>
    </w:p>
    <w:p w14:paraId="0AC24C11" w14:textId="68CBDCD0" w:rsidR="0026744B" w:rsidRPr="003323EE"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3</m:t>
              </m:r>
              <m:r>
                <w:rPr>
                  <w:rFonts w:ascii="Cambria Math" w:eastAsia="Times New Roman" w:hAnsi="Cambria Math" w:cs="Times New Roman"/>
                  <w:sz w:val="24"/>
                  <w:szCs w:val="24"/>
                </w:rPr>
                <m:t>+1+0.7</m:t>
              </m:r>
              <m:r>
                <w:rPr>
                  <w:rFonts w:ascii="Cambria Math" w:eastAsia="Times New Roman" w:hAnsi="Cambria Math" w:cs="Times New Roman"/>
                  <w:sz w:val="24"/>
                  <w:szCs w:val="24"/>
                </w:rPr>
                <m:t>7</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m:t>
          </m:r>
          <m:r>
            <w:rPr>
              <w:rFonts w:ascii="Cambria Math" w:eastAsia="Times New Roman" w:hAnsi="Cambria Math" w:cs="Times New Roman"/>
              <w:sz w:val="24"/>
              <w:szCs w:val="24"/>
            </w:rPr>
            <m:t>5~0.93</m:t>
          </m:r>
        </m:oMath>
      </m:oMathPara>
    </w:p>
    <w:p w14:paraId="5AECCE03" w14:textId="77777777" w:rsidR="0026744B" w:rsidRDefault="0026744B" w:rsidP="0026744B">
      <w:pPr>
        <w:spacing w:after="3"/>
        <w:ind w:left="720" w:firstLine="720"/>
        <w:jc w:val="both"/>
        <w:rPr>
          <w:bCs/>
          <w:sz w:val="24"/>
          <w:szCs w:val="24"/>
        </w:rPr>
      </w:pPr>
    </w:p>
    <w:p w14:paraId="49A83EE0" w14:textId="6EDC0F25"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m:t>
              </m:r>
              <m:r>
                <w:rPr>
                  <w:rFonts w:ascii="Cambria Math" w:eastAsia="Times New Roman" w:hAnsi="Cambria Math" w:cs="Times New Roman"/>
                  <w:sz w:val="24"/>
                  <w:szCs w:val="24"/>
                </w:rPr>
                <m:t>1</m:t>
              </m:r>
              <m:r>
                <w:rPr>
                  <w:rFonts w:ascii="Cambria Math" w:eastAsia="Times New Roman" w:hAnsi="Cambria Math" w:cs="Times New Roman"/>
                  <w:sz w:val="24"/>
                  <w:szCs w:val="24"/>
                </w:rPr>
                <m:t>+0.97+0.8</m:t>
              </m:r>
              <m:r>
                <w:rPr>
                  <w:rFonts w:ascii="Cambria Math" w:eastAsia="Times New Roman" w:hAnsi="Cambria Math" w:cs="Times New Roman"/>
                  <w:sz w:val="24"/>
                  <w:szCs w:val="24"/>
                </w:rPr>
                <m:t>2</m:t>
              </m:r>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3EDADE8E" w14:textId="77777777" w:rsidR="0026744B" w:rsidRPr="00A11ABF" w:rsidRDefault="0026744B" w:rsidP="00246931">
      <w:pPr>
        <w:spacing w:after="3"/>
        <w:ind w:left="720" w:firstLine="720"/>
        <w:jc w:val="both"/>
        <w:rPr>
          <w:rFonts w:ascii="Times New Roman" w:eastAsia="Times New Roman" w:hAnsi="Times New Roman" w:cs="Times New Roman"/>
        </w:rPr>
      </w:pPr>
    </w:p>
    <w:p w14:paraId="33EC21A9"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246931" w14:paraId="67A1BD7B" w14:textId="77777777" w:rsidTr="00900694">
        <w:tc>
          <w:tcPr>
            <w:tcW w:w="1440" w:type="dxa"/>
          </w:tcPr>
          <w:p w14:paraId="3FC76127" w14:textId="77777777" w:rsidR="00246931" w:rsidRDefault="00246931" w:rsidP="00900694">
            <w:bookmarkStart w:id="45" w:name="_Hlk182834157"/>
            <w:r>
              <w:t>Metric</w:t>
            </w:r>
          </w:p>
        </w:tc>
        <w:tc>
          <w:tcPr>
            <w:tcW w:w="1440" w:type="dxa"/>
          </w:tcPr>
          <w:p w14:paraId="5EE6EF4E" w14:textId="77777777" w:rsidR="00246931" w:rsidRDefault="00246931" w:rsidP="00900694">
            <w:r>
              <w:t>Class 0</w:t>
            </w:r>
          </w:p>
        </w:tc>
        <w:tc>
          <w:tcPr>
            <w:tcW w:w="1440" w:type="dxa"/>
          </w:tcPr>
          <w:p w14:paraId="5C7770E1" w14:textId="77777777" w:rsidR="00246931" w:rsidRDefault="00246931" w:rsidP="00900694">
            <w:r>
              <w:t>Class 1</w:t>
            </w:r>
          </w:p>
        </w:tc>
        <w:tc>
          <w:tcPr>
            <w:tcW w:w="1440" w:type="dxa"/>
          </w:tcPr>
          <w:p w14:paraId="6D325701" w14:textId="77777777" w:rsidR="00246931" w:rsidRDefault="00246931" w:rsidP="00900694">
            <w:r>
              <w:t>Class 2</w:t>
            </w:r>
          </w:p>
        </w:tc>
        <w:tc>
          <w:tcPr>
            <w:tcW w:w="1440" w:type="dxa"/>
          </w:tcPr>
          <w:p w14:paraId="3F40B773" w14:textId="77777777" w:rsidR="00246931" w:rsidRDefault="00246931" w:rsidP="00900694">
            <w:r>
              <w:t>Class 3</w:t>
            </w:r>
          </w:p>
        </w:tc>
        <w:tc>
          <w:tcPr>
            <w:tcW w:w="1440" w:type="dxa"/>
          </w:tcPr>
          <w:p w14:paraId="30CA9ACF" w14:textId="77777777" w:rsidR="00246931" w:rsidRDefault="00246931" w:rsidP="00900694">
            <w:r>
              <w:t>Macro Avg</w:t>
            </w:r>
          </w:p>
        </w:tc>
      </w:tr>
      <w:tr w:rsidR="00246931" w14:paraId="61BD1C4B" w14:textId="77777777" w:rsidTr="00900694">
        <w:tc>
          <w:tcPr>
            <w:tcW w:w="1440" w:type="dxa"/>
          </w:tcPr>
          <w:p w14:paraId="42EF000F" w14:textId="77777777" w:rsidR="00246931" w:rsidRDefault="00246931" w:rsidP="00900694">
            <w:r>
              <w:t>TP</w:t>
            </w:r>
          </w:p>
        </w:tc>
        <w:tc>
          <w:tcPr>
            <w:tcW w:w="1440" w:type="dxa"/>
          </w:tcPr>
          <w:p w14:paraId="65E21A43" w14:textId="77777777" w:rsidR="00246931" w:rsidRDefault="00246931" w:rsidP="00900694">
            <w:r>
              <w:t>77</w:t>
            </w:r>
          </w:p>
        </w:tc>
        <w:tc>
          <w:tcPr>
            <w:tcW w:w="1440" w:type="dxa"/>
          </w:tcPr>
          <w:p w14:paraId="2E165BE0" w14:textId="77777777" w:rsidR="00246931" w:rsidRDefault="00246931" w:rsidP="00900694">
            <w:r>
              <w:t>40</w:t>
            </w:r>
          </w:p>
        </w:tc>
        <w:tc>
          <w:tcPr>
            <w:tcW w:w="1440" w:type="dxa"/>
          </w:tcPr>
          <w:p w14:paraId="2ACF6A8E" w14:textId="77777777" w:rsidR="00246931" w:rsidRDefault="00246931" w:rsidP="00900694">
            <w:r>
              <w:t>30</w:t>
            </w:r>
          </w:p>
        </w:tc>
        <w:tc>
          <w:tcPr>
            <w:tcW w:w="1440" w:type="dxa"/>
          </w:tcPr>
          <w:p w14:paraId="72379CAE" w14:textId="77777777" w:rsidR="00246931" w:rsidRDefault="00246931" w:rsidP="00900694">
            <w:r>
              <w:t>30</w:t>
            </w:r>
          </w:p>
        </w:tc>
        <w:tc>
          <w:tcPr>
            <w:tcW w:w="1440" w:type="dxa"/>
          </w:tcPr>
          <w:p w14:paraId="5A82A9E8" w14:textId="77777777" w:rsidR="00246931" w:rsidRDefault="00246931" w:rsidP="00900694"/>
        </w:tc>
      </w:tr>
      <w:tr w:rsidR="00246931" w14:paraId="3D7AF61D" w14:textId="77777777" w:rsidTr="00900694">
        <w:tc>
          <w:tcPr>
            <w:tcW w:w="1440" w:type="dxa"/>
          </w:tcPr>
          <w:p w14:paraId="2EF3627B" w14:textId="77777777" w:rsidR="00246931" w:rsidRDefault="00246931" w:rsidP="00900694">
            <w:r>
              <w:t>FP</w:t>
            </w:r>
          </w:p>
        </w:tc>
        <w:tc>
          <w:tcPr>
            <w:tcW w:w="1440" w:type="dxa"/>
          </w:tcPr>
          <w:p w14:paraId="4A15DE7A" w14:textId="77777777" w:rsidR="00246931" w:rsidRDefault="00246931" w:rsidP="00900694">
            <w:r>
              <w:t>9</w:t>
            </w:r>
          </w:p>
        </w:tc>
        <w:tc>
          <w:tcPr>
            <w:tcW w:w="1440" w:type="dxa"/>
          </w:tcPr>
          <w:p w14:paraId="4404C756" w14:textId="77777777" w:rsidR="00246931" w:rsidRDefault="00246931" w:rsidP="00900694">
            <w:r>
              <w:t>2</w:t>
            </w:r>
          </w:p>
        </w:tc>
        <w:tc>
          <w:tcPr>
            <w:tcW w:w="1440" w:type="dxa"/>
          </w:tcPr>
          <w:p w14:paraId="065FFFFE" w14:textId="77777777" w:rsidR="00246931" w:rsidRDefault="00246931" w:rsidP="00900694">
            <w:r>
              <w:t>4</w:t>
            </w:r>
          </w:p>
        </w:tc>
        <w:tc>
          <w:tcPr>
            <w:tcW w:w="1440" w:type="dxa"/>
          </w:tcPr>
          <w:p w14:paraId="2BEC6D45" w14:textId="77777777" w:rsidR="00246931" w:rsidRDefault="00246931" w:rsidP="00900694">
            <w:r>
              <w:t>0</w:t>
            </w:r>
          </w:p>
        </w:tc>
        <w:tc>
          <w:tcPr>
            <w:tcW w:w="1440" w:type="dxa"/>
          </w:tcPr>
          <w:p w14:paraId="2828BA2C" w14:textId="77777777" w:rsidR="00246931" w:rsidRDefault="00246931" w:rsidP="00900694"/>
        </w:tc>
      </w:tr>
      <w:tr w:rsidR="00246931" w14:paraId="6780FDC9" w14:textId="77777777" w:rsidTr="00900694">
        <w:tc>
          <w:tcPr>
            <w:tcW w:w="1440" w:type="dxa"/>
          </w:tcPr>
          <w:p w14:paraId="31407EFE" w14:textId="77777777" w:rsidR="00246931" w:rsidRDefault="00246931" w:rsidP="00900694">
            <w:r>
              <w:t>FN</w:t>
            </w:r>
          </w:p>
        </w:tc>
        <w:tc>
          <w:tcPr>
            <w:tcW w:w="1440" w:type="dxa"/>
          </w:tcPr>
          <w:p w14:paraId="1254A28E" w14:textId="77777777" w:rsidR="00246931" w:rsidRDefault="00246931" w:rsidP="00900694">
            <w:r>
              <w:t>6</w:t>
            </w:r>
          </w:p>
        </w:tc>
        <w:tc>
          <w:tcPr>
            <w:tcW w:w="1440" w:type="dxa"/>
          </w:tcPr>
          <w:p w14:paraId="53ECD19D" w14:textId="77777777" w:rsidR="00246931" w:rsidRDefault="00246931" w:rsidP="00900694">
            <w:r>
              <w:t>0</w:t>
            </w:r>
          </w:p>
        </w:tc>
        <w:tc>
          <w:tcPr>
            <w:tcW w:w="1440" w:type="dxa"/>
          </w:tcPr>
          <w:p w14:paraId="3F325E6F" w14:textId="77777777" w:rsidR="00246931" w:rsidRDefault="00246931" w:rsidP="00900694">
            <w:r>
              <w:t>9</w:t>
            </w:r>
          </w:p>
        </w:tc>
        <w:tc>
          <w:tcPr>
            <w:tcW w:w="1440" w:type="dxa"/>
          </w:tcPr>
          <w:p w14:paraId="0A5D9F78" w14:textId="77777777" w:rsidR="00246931" w:rsidRDefault="00246931" w:rsidP="00900694">
            <w:r>
              <w:t>0</w:t>
            </w:r>
          </w:p>
        </w:tc>
        <w:tc>
          <w:tcPr>
            <w:tcW w:w="1440" w:type="dxa"/>
          </w:tcPr>
          <w:p w14:paraId="44BB7B96" w14:textId="77777777" w:rsidR="00246931" w:rsidRDefault="00246931" w:rsidP="00900694"/>
        </w:tc>
      </w:tr>
      <w:tr w:rsidR="00246931" w14:paraId="2ACB1BF6" w14:textId="77777777" w:rsidTr="00900694">
        <w:tc>
          <w:tcPr>
            <w:tcW w:w="1440" w:type="dxa"/>
          </w:tcPr>
          <w:p w14:paraId="5A94EF1F" w14:textId="77777777" w:rsidR="00246931" w:rsidRDefault="00246931" w:rsidP="00900694">
            <w:r>
              <w:t>TN</w:t>
            </w:r>
          </w:p>
        </w:tc>
        <w:tc>
          <w:tcPr>
            <w:tcW w:w="1440" w:type="dxa"/>
          </w:tcPr>
          <w:p w14:paraId="1EA64FB5" w14:textId="77777777" w:rsidR="00246931" w:rsidRDefault="00246931" w:rsidP="00900694">
            <w:r>
              <w:t>100</w:t>
            </w:r>
          </w:p>
        </w:tc>
        <w:tc>
          <w:tcPr>
            <w:tcW w:w="1440" w:type="dxa"/>
          </w:tcPr>
          <w:p w14:paraId="6D4C8541" w14:textId="77777777" w:rsidR="00246931" w:rsidRDefault="00246931" w:rsidP="00900694">
            <w:r>
              <w:t>150</w:t>
            </w:r>
          </w:p>
        </w:tc>
        <w:tc>
          <w:tcPr>
            <w:tcW w:w="1440" w:type="dxa"/>
          </w:tcPr>
          <w:p w14:paraId="2BA0F8CA" w14:textId="77777777" w:rsidR="00246931" w:rsidRDefault="00246931" w:rsidP="00900694">
            <w:r>
              <w:t>149</w:t>
            </w:r>
          </w:p>
        </w:tc>
        <w:tc>
          <w:tcPr>
            <w:tcW w:w="1440" w:type="dxa"/>
          </w:tcPr>
          <w:p w14:paraId="59751FB1" w14:textId="77777777" w:rsidR="00246931" w:rsidRDefault="00246931" w:rsidP="00900694">
            <w:r>
              <w:t>162</w:t>
            </w:r>
          </w:p>
        </w:tc>
        <w:tc>
          <w:tcPr>
            <w:tcW w:w="1440" w:type="dxa"/>
          </w:tcPr>
          <w:p w14:paraId="7D4DBFFC" w14:textId="77777777" w:rsidR="00246931" w:rsidRDefault="00246931" w:rsidP="00900694"/>
        </w:tc>
      </w:tr>
      <w:tr w:rsidR="00246931" w14:paraId="6FD31661" w14:textId="77777777" w:rsidTr="00900694">
        <w:tc>
          <w:tcPr>
            <w:tcW w:w="1440" w:type="dxa"/>
          </w:tcPr>
          <w:p w14:paraId="4CFC781F" w14:textId="77777777" w:rsidR="00246931" w:rsidRDefault="00246931" w:rsidP="00900694">
            <w:r>
              <w:t>Precision</w:t>
            </w:r>
          </w:p>
        </w:tc>
        <w:tc>
          <w:tcPr>
            <w:tcW w:w="1440" w:type="dxa"/>
          </w:tcPr>
          <w:p w14:paraId="0C99093E" w14:textId="77777777" w:rsidR="00246931" w:rsidRDefault="00246931" w:rsidP="00900694">
            <w:r>
              <w:t>0.90</w:t>
            </w:r>
          </w:p>
        </w:tc>
        <w:tc>
          <w:tcPr>
            <w:tcW w:w="1440" w:type="dxa"/>
          </w:tcPr>
          <w:p w14:paraId="66044A0A" w14:textId="77777777" w:rsidR="00246931" w:rsidRDefault="00246931" w:rsidP="00900694">
            <w:r>
              <w:t>0.95</w:t>
            </w:r>
          </w:p>
        </w:tc>
        <w:tc>
          <w:tcPr>
            <w:tcW w:w="1440" w:type="dxa"/>
          </w:tcPr>
          <w:p w14:paraId="4D995C84" w14:textId="77777777" w:rsidR="00246931" w:rsidRDefault="00246931" w:rsidP="00900694">
            <w:r>
              <w:t>0.88</w:t>
            </w:r>
          </w:p>
        </w:tc>
        <w:tc>
          <w:tcPr>
            <w:tcW w:w="1440" w:type="dxa"/>
          </w:tcPr>
          <w:p w14:paraId="0F7F0999" w14:textId="77777777" w:rsidR="00246931" w:rsidRDefault="00246931" w:rsidP="00900694">
            <w:r>
              <w:t>1.00</w:t>
            </w:r>
          </w:p>
        </w:tc>
        <w:tc>
          <w:tcPr>
            <w:tcW w:w="1440" w:type="dxa"/>
          </w:tcPr>
          <w:p w14:paraId="179FFDAA" w14:textId="77777777" w:rsidR="00246931" w:rsidRDefault="00246931" w:rsidP="00900694">
            <w:r>
              <w:t>0.93</w:t>
            </w:r>
          </w:p>
        </w:tc>
      </w:tr>
      <w:tr w:rsidR="00246931" w14:paraId="7A3CDE2C" w14:textId="77777777" w:rsidTr="00900694">
        <w:tc>
          <w:tcPr>
            <w:tcW w:w="1440" w:type="dxa"/>
          </w:tcPr>
          <w:p w14:paraId="100E8D37" w14:textId="77777777" w:rsidR="00246931" w:rsidRDefault="00246931" w:rsidP="00900694">
            <w:r>
              <w:t>Recall</w:t>
            </w:r>
          </w:p>
        </w:tc>
        <w:tc>
          <w:tcPr>
            <w:tcW w:w="1440" w:type="dxa"/>
          </w:tcPr>
          <w:p w14:paraId="194C21C4" w14:textId="77777777" w:rsidR="00246931" w:rsidRDefault="00246931" w:rsidP="00900694">
            <w:r>
              <w:t>0.93</w:t>
            </w:r>
          </w:p>
        </w:tc>
        <w:tc>
          <w:tcPr>
            <w:tcW w:w="1440" w:type="dxa"/>
          </w:tcPr>
          <w:p w14:paraId="18B82B2E" w14:textId="77777777" w:rsidR="00246931" w:rsidRDefault="00246931" w:rsidP="00900694">
            <w:r>
              <w:t>1.00</w:t>
            </w:r>
          </w:p>
        </w:tc>
        <w:tc>
          <w:tcPr>
            <w:tcW w:w="1440" w:type="dxa"/>
          </w:tcPr>
          <w:p w14:paraId="6C5D486B" w14:textId="77777777" w:rsidR="00246931" w:rsidRDefault="00246931" w:rsidP="00900694">
            <w:r>
              <w:t>0.77</w:t>
            </w:r>
          </w:p>
        </w:tc>
        <w:tc>
          <w:tcPr>
            <w:tcW w:w="1440" w:type="dxa"/>
          </w:tcPr>
          <w:p w14:paraId="51B0205D" w14:textId="77777777" w:rsidR="00246931" w:rsidRDefault="00246931" w:rsidP="00900694">
            <w:r>
              <w:t>1.00</w:t>
            </w:r>
          </w:p>
        </w:tc>
        <w:tc>
          <w:tcPr>
            <w:tcW w:w="1440" w:type="dxa"/>
          </w:tcPr>
          <w:p w14:paraId="6CD67469" w14:textId="04F758E2" w:rsidR="00246931" w:rsidRDefault="00246931" w:rsidP="00900694">
            <w:r>
              <w:t>0.9</w:t>
            </w:r>
            <w:r w:rsidR="00DC4CCB">
              <w:t>3</w:t>
            </w:r>
          </w:p>
        </w:tc>
      </w:tr>
      <w:tr w:rsidR="00246931" w14:paraId="55733827" w14:textId="77777777" w:rsidTr="00900694">
        <w:tc>
          <w:tcPr>
            <w:tcW w:w="1440" w:type="dxa"/>
          </w:tcPr>
          <w:p w14:paraId="0C242BE8" w14:textId="77777777" w:rsidR="00246931" w:rsidRDefault="00246931" w:rsidP="00900694">
            <w:r>
              <w:t>F1-Score</w:t>
            </w:r>
          </w:p>
        </w:tc>
        <w:tc>
          <w:tcPr>
            <w:tcW w:w="1440" w:type="dxa"/>
          </w:tcPr>
          <w:p w14:paraId="62B528BD" w14:textId="77777777" w:rsidR="00246931" w:rsidRDefault="00246931" w:rsidP="00900694">
            <w:r>
              <w:t>0.91</w:t>
            </w:r>
          </w:p>
        </w:tc>
        <w:tc>
          <w:tcPr>
            <w:tcW w:w="1440" w:type="dxa"/>
          </w:tcPr>
          <w:p w14:paraId="5AE8C31C" w14:textId="6B5B1E35" w:rsidR="00246931" w:rsidRDefault="00246931" w:rsidP="00900694">
            <w:r>
              <w:t>0.9</w:t>
            </w:r>
            <w:r w:rsidR="00B437F8">
              <w:t>7</w:t>
            </w:r>
          </w:p>
        </w:tc>
        <w:tc>
          <w:tcPr>
            <w:tcW w:w="1440" w:type="dxa"/>
          </w:tcPr>
          <w:p w14:paraId="2E91EAF4" w14:textId="77777777" w:rsidR="00246931" w:rsidRDefault="00246931" w:rsidP="00900694">
            <w:r>
              <w:t>0.82</w:t>
            </w:r>
          </w:p>
        </w:tc>
        <w:tc>
          <w:tcPr>
            <w:tcW w:w="1440" w:type="dxa"/>
          </w:tcPr>
          <w:p w14:paraId="2EEF6E0E" w14:textId="77777777" w:rsidR="00246931" w:rsidRDefault="00246931" w:rsidP="00900694">
            <w:r>
              <w:t>1.00</w:t>
            </w:r>
          </w:p>
        </w:tc>
        <w:tc>
          <w:tcPr>
            <w:tcW w:w="1440" w:type="dxa"/>
          </w:tcPr>
          <w:p w14:paraId="325DD9A4" w14:textId="77777777" w:rsidR="00246931" w:rsidRDefault="00246931" w:rsidP="00900694">
            <w:r>
              <w:t>0.93</w:t>
            </w:r>
          </w:p>
        </w:tc>
      </w:tr>
      <w:bookmarkEnd w:id="45"/>
    </w:tbl>
    <w:p w14:paraId="0A8B9A8E" w14:textId="77777777" w:rsidR="00246931" w:rsidRDefault="00246931" w:rsidP="00462CA4">
      <w:pPr>
        <w:spacing w:line="480" w:lineRule="auto"/>
        <w:rPr>
          <w:rFonts w:ascii="Times New Roman" w:eastAsia="Times New Roman" w:hAnsi="Times New Roman" w:cs="Times New Roman"/>
          <w:b/>
          <w:sz w:val="24"/>
          <w:szCs w:val="24"/>
        </w:rPr>
      </w:pPr>
    </w:p>
    <w:p w14:paraId="53A69601" w14:textId="77777777" w:rsidR="00A96E06" w:rsidRDefault="00A96E06" w:rsidP="00CB0195">
      <w:pPr>
        <w:spacing w:line="480" w:lineRule="auto"/>
        <w:rPr>
          <w:rFonts w:ascii="Times New Roman" w:eastAsia="Times New Roman" w:hAnsi="Times New Roman" w:cs="Times New Roman"/>
          <w:b/>
          <w:sz w:val="24"/>
          <w:szCs w:val="24"/>
        </w:rPr>
      </w:pPr>
    </w:p>
    <w:p w14:paraId="3567E930" w14:textId="3DDC9E02"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.3 </w:t>
      </w:r>
      <w:bookmarkStart w:id="46" w:name="_Hlk181734415"/>
      <w:r>
        <w:rPr>
          <w:rFonts w:ascii="Times New Roman" w:eastAsia="Times New Roman" w:hAnsi="Times New Roman" w:cs="Times New Roman"/>
          <w:b/>
          <w:sz w:val="24"/>
          <w:szCs w:val="24"/>
        </w:rPr>
        <w:t>Importance of Grad-CAM in Understanding Augmentation Effects</w:t>
      </w:r>
      <w:bookmarkEnd w:id="46"/>
    </w:p>
    <w:p w14:paraId="0F945B5C" w14:textId="77777777" w:rsidR="00462CA4" w:rsidRDefault="00462CA4"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Grad-CAM, or Gradient-weighted Class Activation Mapping, was used in this study to visually interpret the areas within the ECG signals where the model focused most when making </w:t>
      </w:r>
      <w:r>
        <w:rPr>
          <w:rFonts w:ascii="Times New Roman" w:eastAsia="Times New Roman" w:hAnsi="Times New Roman" w:cs="Times New Roman"/>
          <w:sz w:val="24"/>
          <w:szCs w:val="24"/>
        </w:rPr>
        <w:lastRenderedPageBreak/>
        <w:t>classifications. This technique highlights the important regions of the input signal that contribute to the model's predictions, providing a transparent view of how different augmentations impact the model’s attention and feature learning.</w:t>
      </w:r>
    </w:p>
    <w:p w14:paraId="1FB22078" w14:textId="77777777" w:rsidR="00462CA4" w:rsidRDefault="00462CA4">
      <w:pPr>
        <w:spacing w:line="480" w:lineRule="auto"/>
        <w:jc w:val="center"/>
        <w:rPr>
          <w:rFonts w:ascii="Times New Roman" w:eastAsia="Times New Roman" w:hAnsi="Times New Roman" w:cs="Times New Roman"/>
          <w:b/>
          <w:sz w:val="24"/>
          <w:szCs w:val="24"/>
        </w:rPr>
      </w:pPr>
    </w:p>
    <w:p w14:paraId="6E69951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analysis offers insights into the inner workings of the model by generating heatmaps that show which parts of the ECG signal the model prioritizes. This is particularly valuable in healthcare applications, where understanding model decisions can be as important as the accuracy of the decisions themselves. In this study, Grad-CAM was applied to evaluate how different augmentation methods influenced the regions the model deemed critical for classification.</w:t>
      </w:r>
    </w:p>
    <w:p w14:paraId="040E7C3B" w14:textId="77777777" w:rsidR="009C5774" w:rsidRDefault="009C5774" w:rsidP="00CB0195">
      <w:pPr>
        <w:spacing w:line="480" w:lineRule="auto"/>
        <w:rPr>
          <w:rFonts w:ascii="Times New Roman" w:eastAsia="Times New Roman" w:hAnsi="Times New Roman" w:cs="Times New Roman"/>
          <w:b/>
          <w:sz w:val="24"/>
          <w:szCs w:val="24"/>
        </w:rPr>
      </w:pPr>
    </w:p>
    <w:p w14:paraId="18153963" w14:textId="71B69211"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.4 </w:t>
      </w:r>
      <w:bookmarkStart w:id="47" w:name="_Hlk181734440"/>
      <w:r>
        <w:rPr>
          <w:rFonts w:ascii="Times New Roman" w:eastAsia="Times New Roman" w:hAnsi="Times New Roman" w:cs="Times New Roman"/>
          <w:b/>
          <w:sz w:val="24"/>
          <w:szCs w:val="24"/>
        </w:rPr>
        <w:t>Findings from Grad-CAM Analysis</w:t>
      </w:r>
      <w:bookmarkEnd w:id="47"/>
    </w:p>
    <w:p w14:paraId="7FDF2FF7"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Grad-CAM analysis revealed distinct variations in the model’s focus across different augmentation techniques, highlighting the critical role of explainability in assessing model performance for clinical applications. Through visualization, Grad-CAM allowed us to observe how each augmentation influenced the regions of the ECG that the model attended to, offering insights into how augmentation choices impact model interpretability.</w:t>
      </w:r>
    </w:p>
    <w:p w14:paraId="3040095F"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3B4580E"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For multiclass classification in Experiment 1, Grad-CAM visualizations illustrated differences in the model’s focus when certain augmentations were applied. For instance, in Case A (Fig. 10), the baseline model accurately classified the output as Class 0, while the scale-augmented model </w:t>
      </w:r>
      <w:r w:rsidRPr="009D5704">
        <w:rPr>
          <w:rFonts w:ascii="Times New Roman" w:eastAsia="Times New Roman" w:hAnsi="Times New Roman" w:cs="Times New Roman"/>
          <w:sz w:val="24"/>
          <w:szCs w:val="24"/>
        </w:rPr>
        <w:lastRenderedPageBreak/>
        <w:t>misclassified it. This shift in classification could be visually explained by a change in focus areas, emphasizing how augmentations can alter the model’s attention in both beneficial and adverse ways. Similarly, in Case B (Fig. 11), scaling corrected an initial misclassification by refocusing the model’s attention on clinically relevant areas. However, in Case C (Fig. 12), scaling did not improve accuracy, suggesting that it may have distorted specific features that are critical for classification.</w:t>
      </w:r>
    </w:p>
    <w:p w14:paraId="58A2E30E"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71ED09C" w14:textId="7BED8558" w:rsidR="00F55F45" w:rsidRDefault="009D5704" w:rsidP="009D5704">
      <w:pPr>
        <w:keepNext/>
        <w:spacing w:line="480" w:lineRule="auto"/>
      </w:pPr>
      <w:r w:rsidRPr="009D5704">
        <w:rPr>
          <w:rFonts w:ascii="Times New Roman" w:eastAsia="Times New Roman" w:hAnsi="Times New Roman" w:cs="Times New Roman"/>
          <w:sz w:val="24"/>
          <w:szCs w:val="24"/>
        </w:rPr>
        <w:t>In the multilabel classification task of Experiment 2, visual explanations provided further clarity on how different augmentations influenced model performance. For Experiment 2A (Fig. 13), the baseline and augmented models (Time Warp, Magnitude Warp, Window Slice) correctly classified outputs as Label 3, reinforcing that these augmentation techniques preserved the key ECG features needed for accurate classification. Conversely, in Experiment 2B (Fig. 14), certain augmentations led to incorrect classifications by introducing ambiguity in feature representation, highlighting the potential trade-offs in model performance for complex multilabel scenarios.</w:t>
      </w:r>
      <w:r>
        <w:rPr>
          <w:rFonts w:ascii="Times New Roman" w:eastAsia="Times New Roman" w:hAnsi="Times New Roman" w:cs="Times New Roman"/>
          <w:noProof/>
          <w:sz w:val="24"/>
          <w:szCs w:val="24"/>
        </w:rPr>
        <w:drawing>
          <wp:inline distT="0" distB="0" distL="0" distR="0" wp14:anchorId="16E774D4" wp14:editId="4879A914">
            <wp:extent cx="5943600" cy="15424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1542415"/>
                    </a:xfrm>
                    <a:prstGeom prst="rect">
                      <a:avLst/>
                    </a:prstGeom>
                    <a:ln/>
                  </pic:spPr>
                </pic:pic>
              </a:graphicData>
            </a:graphic>
          </wp:inline>
        </w:drawing>
      </w:r>
    </w:p>
    <w:p w14:paraId="6435BBE6" w14:textId="78ECEDBF" w:rsidR="00F55F45" w:rsidRDefault="00000000">
      <w:pPr>
        <w:pBdr>
          <w:top w:val="nil"/>
          <w:left w:val="nil"/>
          <w:bottom w:val="nil"/>
          <w:right w:val="nil"/>
          <w:between w:val="nil"/>
        </w:pBdr>
        <w:spacing w:after="0" w:line="240" w:lineRule="auto"/>
        <w:rPr>
          <w:i/>
          <w:color w:val="44546A"/>
          <w:sz w:val="18"/>
          <w:szCs w:val="18"/>
        </w:rPr>
      </w:pPr>
      <w:r>
        <w:rPr>
          <w:i/>
          <w:color w:val="44546A"/>
          <w:sz w:val="18"/>
          <w:szCs w:val="18"/>
        </w:rPr>
        <w:t xml:space="preserve">Fig. </w:t>
      </w:r>
      <w:r w:rsidR="0087289E">
        <w:rPr>
          <w:i/>
          <w:color w:val="44546A"/>
          <w:sz w:val="18"/>
          <w:szCs w:val="18"/>
        </w:rPr>
        <w:t>10</w:t>
      </w:r>
      <w:r>
        <w:rPr>
          <w:i/>
          <w:color w:val="44546A"/>
          <w:sz w:val="18"/>
          <w:szCs w:val="18"/>
        </w:rPr>
        <w:t>. Visualizations for Experiment 1 Case A. LEFT: Baseline Model Correctly Classified Output as Class 0, RIGHT: Scale Augmented Model Incorrectly Classified Output</w:t>
      </w:r>
    </w:p>
    <w:p w14:paraId="7C7659FA" w14:textId="77777777" w:rsidR="00F55F45" w:rsidRDefault="00F55F45"/>
    <w:p w14:paraId="6366D83C" w14:textId="77777777" w:rsidR="00F55F45" w:rsidRDefault="00000000">
      <w:pPr>
        <w:keepNext/>
      </w:pPr>
      <w:r>
        <w:rPr>
          <w:noProof/>
        </w:rPr>
        <w:lastRenderedPageBreak/>
        <w:drawing>
          <wp:inline distT="0" distB="0" distL="0" distR="0" wp14:anchorId="7E5849B7" wp14:editId="1C10EF70">
            <wp:extent cx="5862128" cy="1412016"/>
            <wp:effectExtent l="0" t="0" r="0" b="0"/>
            <wp:docPr id="2" name="image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of a graph&#10;&#10;Description automatically generated with medium confidence"/>
                    <pic:cNvPicPr preferRelativeResize="0"/>
                  </pic:nvPicPr>
                  <pic:blipFill>
                    <a:blip r:embed="rId22"/>
                    <a:srcRect/>
                    <a:stretch>
                      <a:fillRect/>
                    </a:stretch>
                  </pic:blipFill>
                  <pic:spPr>
                    <a:xfrm>
                      <a:off x="0" y="0"/>
                      <a:ext cx="5862128" cy="1412016"/>
                    </a:xfrm>
                    <a:prstGeom prst="rect">
                      <a:avLst/>
                    </a:prstGeom>
                    <a:ln/>
                  </pic:spPr>
                </pic:pic>
              </a:graphicData>
            </a:graphic>
          </wp:inline>
        </w:drawing>
      </w:r>
    </w:p>
    <w:p w14:paraId="7B825EEB" w14:textId="19776671" w:rsidR="00F55F45" w:rsidRDefault="00000000">
      <w:pPr>
        <w:rPr>
          <w:i/>
          <w:color w:val="44546A"/>
          <w:sz w:val="18"/>
          <w:szCs w:val="18"/>
        </w:rPr>
      </w:pPr>
      <w:r>
        <w:rPr>
          <w:i/>
          <w:color w:val="44546A"/>
          <w:sz w:val="18"/>
          <w:szCs w:val="18"/>
        </w:rPr>
        <w:t xml:space="preserve">Fig. </w:t>
      </w:r>
      <w:r w:rsidR="0087289E">
        <w:rPr>
          <w:i/>
          <w:color w:val="44546A"/>
          <w:sz w:val="18"/>
          <w:szCs w:val="18"/>
        </w:rPr>
        <w:t>11</w:t>
      </w:r>
      <w:r>
        <w:rPr>
          <w:i/>
          <w:color w:val="44546A"/>
          <w:sz w:val="18"/>
          <w:szCs w:val="18"/>
        </w:rPr>
        <w:t>. Visualizations for Experiment 1 Case B. LEFT: Baseline Model Incorrectly Classified Output as Class 1, RIGHT: Scale Augmented Model Correctly Classified Output as Class 0.</w:t>
      </w:r>
      <w:r>
        <w:rPr>
          <w:i/>
          <w:color w:val="44546A"/>
          <w:sz w:val="18"/>
          <w:szCs w:val="18"/>
        </w:rPr>
        <w:br/>
      </w:r>
      <w:r>
        <w:rPr>
          <w:rFonts w:ascii="Times New Roman" w:eastAsia="Times New Roman" w:hAnsi="Times New Roman" w:cs="Times New Roman"/>
          <w:noProof/>
          <w:sz w:val="24"/>
          <w:szCs w:val="24"/>
        </w:rPr>
        <w:drawing>
          <wp:inline distT="0" distB="0" distL="0" distR="0" wp14:anchorId="50BE5C33" wp14:editId="31E3F96E">
            <wp:extent cx="5943600" cy="1405890"/>
            <wp:effectExtent l="0" t="0" r="0" b="0"/>
            <wp:docPr id="4" name="image2.png" descr="A graph of a normalized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normalized wave&#10;&#10;Description automatically generated with medium confidence"/>
                    <pic:cNvPicPr preferRelativeResize="0"/>
                  </pic:nvPicPr>
                  <pic:blipFill>
                    <a:blip r:embed="rId23"/>
                    <a:srcRect/>
                    <a:stretch>
                      <a:fillRect/>
                    </a:stretch>
                  </pic:blipFill>
                  <pic:spPr>
                    <a:xfrm>
                      <a:off x="0" y="0"/>
                      <a:ext cx="5943600" cy="1405890"/>
                    </a:xfrm>
                    <a:prstGeom prst="rect">
                      <a:avLst/>
                    </a:prstGeom>
                    <a:ln/>
                  </pic:spPr>
                </pic:pic>
              </a:graphicData>
            </a:graphic>
          </wp:inline>
        </w:drawing>
      </w:r>
      <w:r>
        <w:rPr>
          <w:i/>
          <w:color w:val="44546A"/>
          <w:sz w:val="18"/>
          <w:szCs w:val="18"/>
        </w:rPr>
        <w:t xml:space="preserve">Fig. </w:t>
      </w:r>
      <w:r w:rsidR="0087289E">
        <w:rPr>
          <w:i/>
          <w:color w:val="44546A"/>
          <w:sz w:val="18"/>
          <w:szCs w:val="18"/>
        </w:rPr>
        <w:t>12</w:t>
      </w:r>
      <w:r>
        <w:rPr>
          <w:i/>
          <w:color w:val="44546A"/>
          <w:sz w:val="18"/>
          <w:szCs w:val="18"/>
        </w:rPr>
        <w:t>. Visualization for Experiment 1 Case C. LEFT: Baseline Model Incorrectly Classified Output as Class 2, RIGHT: Scaling Incorrectly Classified Output as Class 2.</w:t>
      </w:r>
    </w:p>
    <w:p w14:paraId="53805781" w14:textId="77777777" w:rsidR="00F55F45" w:rsidRDefault="00F55F45">
      <w:pPr>
        <w:rPr>
          <w:i/>
          <w:color w:val="44546A"/>
          <w:sz w:val="18"/>
          <w:szCs w:val="18"/>
        </w:rPr>
      </w:pPr>
    </w:p>
    <w:p w14:paraId="05DD3DFD" w14:textId="77777777" w:rsidR="00351B0B" w:rsidRDefault="00351B0B" w:rsidP="00351B0B">
      <w:pPr>
        <w:keepNext/>
      </w:pPr>
      <w:r w:rsidRPr="00351B0B">
        <w:rPr>
          <w:i/>
          <w:noProof/>
          <w:color w:val="44546A"/>
          <w:sz w:val="18"/>
          <w:szCs w:val="18"/>
        </w:rPr>
        <w:drawing>
          <wp:inline distT="0" distB="0" distL="0" distR="0" wp14:anchorId="4DE9060D" wp14:editId="17C84B85">
            <wp:extent cx="5943600" cy="1998980"/>
            <wp:effectExtent l="0" t="0" r="0" b="1270"/>
            <wp:docPr id="1611384246" name="Picture 1" descr="A graph of a graph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4246" name="Picture 1" descr="A graph of a graph showing different types of lines&#10;&#10;Description automatically generated with medium confidence"/>
                    <pic:cNvPicPr/>
                  </pic:nvPicPr>
                  <pic:blipFill>
                    <a:blip r:embed="rId24"/>
                    <a:stretch>
                      <a:fillRect/>
                    </a:stretch>
                  </pic:blipFill>
                  <pic:spPr>
                    <a:xfrm>
                      <a:off x="0" y="0"/>
                      <a:ext cx="5943600" cy="1998980"/>
                    </a:xfrm>
                    <a:prstGeom prst="rect">
                      <a:avLst/>
                    </a:prstGeom>
                  </pic:spPr>
                </pic:pic>
              </a:graphicData>
            </a:graphic>
          </wp:inline>
        </w:drawing>
      </w:r>
    </w:p>
    <w:p w14:paraId="7DA9CCB2" w14:textId="1E0A4F81" w:rsidR="00F55F45" w:rsidRDefault="00301A41">
      <w:pPr>
        <w:rPr>
          <w:i/>
          <w:iCs/>
          <w:color w:val="1F497D" w:themeColor="text2"/>
          <w:sz w:val="18"/>
          <w:szCs w:val="18"/>
        </w:rPr>
      </w:pPr>
      <w:r>
        <w:rPr>
          <w:i/>
          <w:iCs/>
          <w:color w:val="1F497D" w:themeColor="text2"/>
          <w:sz w:val="18"/>
          <w:szCs w:val="18"/>
        </w:rPr>
        <w:t xml:space="preserve">Fig. </w:t>
      </w:r>
      <w:r w:rsidR="0087289E">
        <w:rPr>
          <w:i/>
          <w:iCs/>
          <w:color w:val="1F497D" w:themeColor="text2"/>
          <w:sz w:val="18"/>
          <w:szCs w:val="18"/>
        </w:rPr>
        <w:t>13</w:t>
      </w:r>
      <w:r>
        <w:rPr>
          <w:i/>
          <w:iCs/>
          <w:color w:val="1F497D" w:themeColor="text2"/>
          <w:sz w:val="18"/>
          <w:szCs w:val="18"/>
        </w:rPr>
        <w:t xml:space="preserve">. </w:t>
      </w:r>
      <w:r w:rsidR="00351B0B" w:rsidRPr="00351B0B">
        <w:rPr>
          <w:i/>
          <w:iCs/>
          <w:color w:val="1F497D" w:themeColor="text2"/>
          <w:sz w:val="18"/>
          <w:szCs w:val="18"/>
        </w:rPr>
        <w:t>Explanations for Multilabel Classification for Experiment 2A. Top Left: No</w:t>
      </w:r>
      <w:r w:rsidR="00351B0B">
        <w:rPr>
          <w:i/>
          <w:iCs/>
          <w:color w:val="1F497D" w:themeColor="text2"/>
          <w:sz w:val="18"/>
          <w:szCs w:val="18"/>
        </w:rPr>
        <w:t>-</w:t>
      </w:r>
      <w:r w:rsidR="00351B0B" w:rsidRPr="00351B0B">
        <w:rPr>
          <w:i/>
          <w:iCs/>
          <w:color w:val="1F497D" w:themeColor="text2"/>
          <w:sz w:val="18"/>
          <w:szCs w:val="18"/>
        </w:rPr>
        <w:t>Augmentation Correctly Classifies Output as Label 3, Top Right: Time Warp Model Correctly Classifies Output as Label 3, Left Bottom: Magnitude Warp Model Correctly Classifies Output as Label 3, and Right Bottom: Window Slice Model Correctly Classifies Output as Label 3.</w:t>
      </w:r>
    </w:p>
    <w:p w14:paraId="0B45C9A2" w14:textId="77777777" w:rsidR="00351B0B" w:rsidRDefault="00351B0B" w:rsidP="00351B0B">
      <w:pPr>
        <w:keepNext/>
      </w:pPr>
      <w:r w:rsidRPr="00351B0B">
        <w:rPr>
          <w:i/>
          <w:iCs/>
          <w:noProof/>
          <w:color w:val="1F497D" w:themeColor="text2"/>
          <w:sz w:val="18"/>
          <w:szCs w:val="18"/>
        </w:rPr>
        <w:lastRenderedPageBreak/>
        <w:drawing>
          <wp:inline distT="0" distB="0" distL="0" distR="0" wp14:anchorId="47AFA99B" wp14:editId="007739B2">
            <wp:extent cx="5943600" cy="1955165"/>
            <wp:effectExtent l="0" t="0" r="0" b="6985"/>
            <wp:docPr id="82730271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2712" name="Picture 1" descr="A graph of different colored lines&#10;&#10;Description automatically generated with medium confidence"/>
                    <pic:cNvPicPr/>
                  </pic:nvPicPr>
                  <pic:blipFill>
                    <a:blip r:embed="rId25"/>
                    <a:stretch>
                      <a:fillRect/>
                    </a:stretch>
                  </pic:blipFill>
                  <pic:spPr>
                    <a:xfrm>
                      <a:off x="0" y="0"/>
                      <a:ext cx="5943600" cy="1955165"/>
                    </a:xfrm>
                    <a:prstGeom prst="rect">
                      <a:avLst/>
                    </a:prstGeom>
                  </pic:spPr>
                </pic:pic>
              </a:graphicData>
            </a:graphic>
          </wp:inline>
        </w:drawing>
      </w:r>
    </w:p>
    <w:p w14:paraId="3ADDB16A" w14:textId="7A8D6E44" w:rsidR="00351B0B" w:rsidRDefault="00351B0B">
      <w:pPr>
        <w:rPr>
          <w:i/>
          <w:iCs/>
          <w:color w:val="1F497D" w:themeColor="text2"/>
          <w:sz w:val="18"/>
          <w:szCs w:val="18"/>
        </w:rPr>
      </w:pPr>
      <w:r>
        <w:rPr>
          <w:i/>
          <w:iCs/>
          <w:color w:val="1F497D" w:themeColor="text2"/>
          <w:sz w:val="18"/>
          <w:szCs w:val="18"/>
        </w:rPr>
        <w:t>Fig</w:t>
      </w:r>
      <w:r w:rsidRPr="00351B0B">
        <w:rPr>
          <w:i/>
          <w:iCs/>
          <w:color w:val="1F497D" w:themeColor="text2"/>
          <w:sz w:val="18"/>
          <w:szCs w:val="18"/>
        </w:rPr>
        <w:t xml:space="preserve"> </w:t>
      </w:r>
      <w:r w:rsidR="0087289E">
        <w:rPr>
          <w:i/>
          <w:iCs/>
          <w:color w:val="1F497D" w:themeColor="text2"/>
          <w:sz w:val="18"/>
          <w:szCs w:val="18"/>
        </w:rPr>
        <w:t>14</w:t>
      </w:r>
      <w:r w:rsidRPr="00351B0B">
        <w:rPr>
          <w:i/>
          <w:iCs/>
          <w:color w:val="1F497D" w:themeColor="text2"/>
          <w:sz w:val="18"/>
          <w:szCs w:val="18"/>
        </w:rPr>
        <w:t>. Explanations for Multilabel classification for Experiment 2B. Top Left: No</w:t>
      </w:r>
      <w:r>
        <w:rPr>
          <w:i/>
          <w:iCs/>
          <w:color w:val="1F497D" w:themeColor="text2"/>
          <w:sz w:val="18"/>
          <w:szCs w:val="18"/>
        </w:rPr>
        <w:t>-</w:t>
      </w:r>
      <w:r w:rsidRPr="00351B0B">
        <w:rPr>
          <w:i/>
          <w:iCs/>
          <w:color w:val="1F497D" w:themeColor="text2"/>
          <w:sz w:val="18"/>
          <w:szCs w:val="18"/>
        </w:rPr>
        <w:t>Augmentation Correctly Classifies Output as Labels 1,2, Top Right: Magnitude Warp Model Incorrectly Classifies Output as Labels 0,1,2, 4, Left Bottom: Time Warp Model Incorrectly Classifies Output as Labels 0,1,2,3, and Right Bottom: Window Slice Model Incorrectly Classifies Output as Label 3.</w:t>
      </w:r>
    </w:p>
    <w:p w14:paraId="2B57AB32" w14:textId="77777777" w:rsidR="00351B0B" w:rsidRDefault="00351B0B">
      <w:pPr>
        <w:rPr>
          <w:i/>
          <w:iCs/>
          <w:color w:val="1F497D" w:themeColor="text2"/>
          <w:sz w:val="18"/>
          <w:szCs w:val="18"/>
        </w:rPr>
      </w:pPr>
    </w:p>
    <w:p w14:paraId="7B242112" w14:textId="77777777" w:rsidR="00351B0B" w:rsidRPr="00351B0B" w:rsidRDefault="00351B0B">
      <w:pPr>
        <w:rPr>
          <w:color w:val="44546A"/>
          <w:sz w:val="18"/>
          <w:szCs w:val="18"/>
        </w:rPr>
      </w:pPr>
    </w:p>
    <w:p w14:paraId="05D10976" w14:textId="77777777" w:rsidR="009D5704" w:rsidRDefault="009D5704" w:rsidP="009D5704">
      <w:pPr>
        <w:spacing w:line="480" w:lineRule="auto"/>
        <w:rPr>
          <w:rFonts w:ascii="Times New Roman" w:eastAsia="Times New Roman" w:hAnsi="Times New Roman" w:cs="Times New Roman"/>
          <w:sz w:val="24"/>
          <w:szCs w:val="24"/>
        </w:rPr>
      </w:pPr>
    </w:p>
    <w:p w14:paraId="5B45FC0E" w14:textId="3D0110AB"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3.8.4.1 Grad-CAM Observations Across Augmentation Techniques</w:t>
      </w:r>
    </w:p>
    <w:p w14:paraId="26E39EFF" w14:textId="273E622D"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Scaling and Magnitude Warping: These augmentations displayed consistent attention to critical ECG components, such as the P-wave, QRS complex, and T-wave—elements essential for detecting arrhythmias. This observation suggests that scaling and magnitude warping preserved the clinical integrity of the signal, allowing the model to focus on meaningful patterns</w:t>
      </w:r>
      <w:r w:rsidR="007B1B7F">
        <w:rPr>
          <w:rStyle w:val="FootnoteReference"/>
          <w:rFonts w:ascii="Times New Roman" w:eastAsia="Times New Roman" w:hAnsi="Times New Roman" w:cs="Times New Roman"/>
          <w:sz w:val="24"/>
          <w:szCs w:val="24"/>
        </w:rPr>
        <w:footnoteReference w:id="30"/>
      </w:r>
      <w:r>
        <w:rPr>
          <w:rFonts w:ascii="Times New Roman" w:eastAsia="Times New Roman" w:hAnsi="Times New Roman" w:cs="Times New Roman"/>
          <w:sz w:val="24"/>
          <w:szCs w:val="24"/>
        </w:rPr>
        <w:t>.</w:t>
      </w:r>
    </w:p>
    <w:p w14:paraId="0557646C" w14:textId="77777777" w:rsidR="009D5704" w:rsidRPr="009D5704" w:rsidRDefault="009D5704" w:rsidP="009D5704">
      <w:pPr>
        <w:spacing w:line="480" w:lineRule="auto"/>
        <w:rPr>
          <w:rFonts w:ascii="Times New Roman" w:eastAsia="Times New Roman" w:hAnsi="Times New Roman" w:cs="Times New Roman"/>
          <w:sz w:val="24"/>
          <w:szCs w:val="24"/>
        </w:rPr>
      </w:pPr>
    </w:p>
    <w:p w14:paraId="04B4372A"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Jittering: Models trained with jittering showed more scattered attention, with focus areas extending beyond the main ECG waveform, possibly due to the noise introduced. This diffused attention indicates that jittering might disrupt clinically relevant features, leading the model to focus on artifacts rather than diagnostic waveforms, which Grad-CAM identified as a source of reduced accuracy.</w:t>
      </w:r>
    </w:p>
    <w:p w14:paraId="10B4F504" w14:textId="77777777" w:rsidR="009D5704" w:rsidRPr="009D5704" w:rsidRDefault="009D5704" w:rsidP="009D5704">
      <w:pPr>
        <w:spacing w:line="480" w:lineRule="auto"/>
        <w:rPr>
          <w:rFonts w:ascii="Times New Roman" w:eastAsia="Times New Roman" w:hAnsi="Times New Roman" w:cs="Times New Roman"/>
          <w:sz w:val="24"/>
          <w:szCs w:val="24"/>
        </w:rPr>
      </w:pPr>
    </w:p>
    <w:p w14:paraId="09285B1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Time Warping and Window Warping: For these techniques, Grad-CAM revealed slight shifts in attention due to the altered temporal structure of the signal. Although these augmentations helped manage time-related variability, they introduced challenges in precise feature identification, resulting in small performance drops, especially in the multilabel task.</w:t>
      </w:r>
    </w:p>
    <w:p w14:paraId="6C3C5E5E" w14:textId="77777777" w:rsidR="009D5704" w:rsidRPr="009D5704" w:rsidRDefault="009D5704" w:rsidP="009D5704">
      <w:pPr>
        <w:spacing w:line="480" w:lineRule="auto"/>
        <w:rPr>
          <w:rFonts w:ascii="Times New Roman" w:eastAsia="Times New Roman" w:hAnsi="Times New Roman" w:cs="Times New Roman"/>
          <w:sz w:val="24"/>
          <w:szCs w:val="24"/>
        </w:rPr>
      </w:pPr>
    </w:p>
    <w:p w14:paraId="62FD3F7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Window Slicing: This augmentation led to scattered focus across the signal, as slicing may fragment essential temporal information. Grad-CAM analysis confirmed that window slicing affected the model’s ability to maintain complete waveform structures, impacting multilabel classification where continuous signal interpretation is critical.</w:t>
      </w:r>
    </w:p>
    <w:p w14:paraId="2879D503" w14:textId="77777777" w:rsidR="009D5704" w:rsidRPr="009D5704" w:rsidRDefault="009D5704" w:rsidP="009D5704">
      <w:pPr>
        <w:spacing w:line="480" w:lineRule="auto"/>
        <w:rPr>
          <w:rFonts w:ascii="Times New Roman" w:eastAsia="Times New Roman" w:hAnsi="Times New Roman" w:cs="Times New Roman"/>
          <w:sz w:val="24"/>
          <w:szCs w:val="24"/>
        </w:rPr>
      </w:pPr>
    </w:p>
    <w:p w14:paraId="0D5E66CF" w14:textId="05B9C108"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3.8.4.2 Clinical Relevance of Grad-CAM Analysis</w:t>
      </w:r>
    </w:p>
    <w:p w14:paraId="64EDA0D1" w14:textId="22A4E061"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The Grad-CAM analysis underscores the importance of augmentation selection in preserving clinically relevant features in ECG signals. Studies have shown that augmentation methods like scaling and magnitude warping can enhance interpretability, aligning well with essential clinical features, while noise-based methods like jittering may obscure important regions, leading to potential misclassification </w:t>
      </w:r>
      <w:r w:rsidR="007B1B7F">
        <w:rPr>
          <w:rStyle w:val="FootnoteReference"/>
          <w:rFonts w:ascii="Times New Roman" w:eastAsia="Times New Roman" w:hAnsi="Times New Roman" w:cs="Times New Roman"/>
          <w:sz w:val="24"/>
          <w:szCs w:val="24"/>
        </w:rPr>
        <w:footnoteReference w:id="31"/>
      </w:r>
      <w:r w:rsidRPr="009D5704">
        <w:rPr>
          <w:rFonts w:ascii="Times New Roman" w:eastAsia="Times New Roman" w:hAnsi="Times New Roman" w:cs="Times New Roman"/>
          <w:sz w:val="24"/>
          <w:szCs w:val="24"/>
        </w:rPr>
        <w:t xml:space="preserve">For example, Grad-CAM has been instrumental in previous studies, such as the classification of aortic stenosis (AS), where heatmaps effectively highlighted regions </w:t>
      </w:r>
      <w:r w:rsidRPr="009D5704">
        <w:rPr>
          <w:rFonts w:ascii="Times New Roman" w:eastAsia="Times New Roman" w:hAnsi="Times New Roman" w:cs="Times New Roman"/>
          <w:sz w:val="24"/>
          <w:szCs w:val="24"/>
        </w:rPr>
        <w:lastRenderedPageBreak/>
        <w:t xml:space="preserve">within the ST-T wave segment indicative of AS </w:t>
      </w:r>
      <w:r w:rsidR="007B1B7F">
        <w:rPr>
          <w:rStyle w:val="FootnoteReference"/>
          <w:rFonts w:ascii="Times New Roman" w:eastAsia="Times New Roman" w:hAnsi="Times New Roman" w:cs="Times New Roman"/>
          <w:sz w:val="24"/>
          <w:szCs w:val="24"/>
        </w:rPr>
        <w:footnoteReference w:id="32"/>
      </w:r>
      <w:r w:rsidRPr="009D5704">
        <w:rPr>
          <w:rFonts w:ascii="Times New Roman" w:eastAsia="Times New Roman" w:hAnsi="Times New Roman" w:cs="Times New Roman"/>
          <w:sz w:val="24"/>
          <w:szCs w:val="24"/>
        </w:rPr>
        <w:t>. The alignment of model focus on such regions illustrates that deep learning models, when appropriately augmented and interpreted, can achieve diagnostic accuracy on par with clinical experts.</w:t>
      </w:r>
    </w:p>
    <w:p w14:paraId="0B3F4BC5" w14:textId="77777777" w:rsidR="009D5704" w:rsidRPr="009D5704" w:rsidRDefault="009D5704" w:rsidP="009D5704">
      <w:pPr>
        <w:spacing w:line="480" w:lineRule="auto"/>
        <w:rPr>
          <w:rFonts w:ascii="Times New Roman" w:eastAsia="Times New Roman" w:hAnsi="Times New Roman" w:cs="Times New Roman"/>
          <w:sz w:val="24"/>
          <w:szCs w:val="24"/>
        </w:rPr>
      </w:pPr>
    </w:p>
    <w:p w14:paraId="164A6FE1"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Overall, Grad-CAM not only validates model predictions but also bridges the gap between deep learning models and clinical workflows by enhancing interpretability. For healthcare applications, retaining focus on medically relevant features is paramount, and Grad-CAM provides a reliable tool for assessing the balance between model performance and clinical relevance, thus supporting broader real-world adoption.</w:t>
      </w:r>
    </w:p>
    <w:p w14:paraId="40B2BDC4" w14:textId="77777777" w:rsidR="009D5704" w:rsidRPr="009D5704" w:rsidRDefault="009D5704" w:rsidP="009D5704">
      <w:pPr>
        <w:spacing w:line="480" w:lineRule="auto"/>
        <w:rPr>
          <w:rFonts w:ascii="Times New Roman" w:eastAsia="Times New Roman" w:hAnsi="Times New Roman" w:cs="Times New Roman"/>
          <w:sz w:val="24"/>
          <w:szCs w:val="24"/>
        </w:rPr>
      </w:pPr>
    </w:p>
    <w:p w14:paraId="765B7F18" w14:textId="2426D66E" w:rsidR="00F55F45"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Summary: The findings from Grad-CAM analysis underscore the necessity of explainability in the evaluation of augmentation techniques, particularly in healthcare. By offering insights into the model's focus, Grad-CAM helped reveal the effects of different augmentations on learning clinically significant features. For future work, Grad-CAM could serve as a valuable tool for selecting augmentation methods that improve performance while maintaining interpretability, striking a balance essential for the deployment of machine learning models in clinical environments.</w:t>
      </w:r>
    </w:p>
    <w:p w14:paraId="7FC088B6" w14:textId="77777777" w:rsidR="006D6085" w:rsidRDefault="006D6085" w:rsidP="009D5704">
      <w:pPr>
        <w:spacing w:line="480" w:lineRule="auto"/>
        <w:rPr>
          <w:rFonts w:ascii="Times New Roman" w:eastAsia="Times New Roman" w:hAnsi="Times New Roman" w:cs="Times New Roman"/>
          <w:sz w:val="24"/>
          <w:szCs w:val="24"/>
        </w:rPr>
      </w:pPr>
    </w:p>
    <w:p w14:paraId="5E244C5C" w14:textId="77777777" w:rsidR="006D6085" w:rsidRDefault="006D6085" w:rsidP="009D5704">
      <w:pPr>
        <w:spacing w:line="480" w:lineRule="auto"/>
        <w:rPr>
          <w:rFonts w:ascii="Times New Roman" w:eastAsia="Times New Roman" w:hAnsi="Times New Roman" w:cs="Times New Roman"/>
          <w:sz w:val="24"/>
          <w:szCs w:val="24"/>
        </w:rPr>
      </w:pPr>
    </w:p>
    <w:p w14:paraId="5796A534" w14:textId="77777777" w:rsidR="006D6085" w:rsidRDefault="006D6085" w:rsidP="009D5704">
      <w:pPr>
        <w:spacing w:line="480" w:lineRule="auto"/>
        <w:rPr>
          <w:rFonts w:ascii="Times New Roman" w:eastAsia="Times New Roman" w:hAnsi="Times New Roman" w:cs="Times New Roman"/>
          <w:sz w:val="24"/>
          <w:szCs w:val="24"/>
        </w:rPr>
      </w:pPr>
    </w:p>
    <w:p w14:paraId="19EDDA8C" w14:textId="77777777" w:rsidR="006D6085" w:rsidRDefault="006D6085" w:rsidP="009D5704">
      <w:pPr>
        <w:spacing w:line="480" w:lineRule="auto"/>
        <w:rPr>
          <w:rFonts w:ascii="Times New Roman" w:eastAsia="Times New Roman" w:hAnsi="Times New Roman" w:cs="Times New Roman"/>
          <w:sz w:val="24"/>
          <w:szCs w:val="24"/>
        </w:rPr>
      </w:pPr>
    </w:p>
    <w:p w14:paraId="154E8D37" w14:textId="77777777" w:rsidR="006D6085" w:rsidRDefault="006D6085" w:rsidP="009D5704">
      <w:pPr>
        <w:spacing w:line="480" w:lineRule="auto"/>
        <w:rPr>
          <w:rFonts w:ascii="Times New Roman" w:eastAsia="Times New Roman" w:hAnsi="Times New Roman" w:cs="Times New Roman"/>
          <w:sz w:val="24"/>
          <w:szCs w:val="24"/>
        </w:rPr>
      </w:pPr>
    </w:p>
    <w:p w14:paraId="7953FB87" w14:textId="77777777" w:rsidR="006D6085" w:rsidRDefault="006D6085" w:rsidP="009D5704">
      <w:pPr>
        <w:spacing w:line="480" w:lineRule="auto"/>
        <w:rPr>
          <w:rFonts w:ascii="Times New Roman" w:eastAsia="Times New Roman" w:hAnsi="Times New Roman" w:cs="Times New Roman"/>
          <w:sz w:val="24"/>
          <w:szCs w:val="24"/>
        </w:rPr>
      </w:pPr>
    </w:p>
    <w:p w14:paraId="6A021470" w14:textId="77777777" w:rsidR="006D6085" w:rsidRDefault="006D6085" w:rsidP="009D5704">
      <w:pPr>
        <w:spacing w:line="480" w:lineRule="auto"/>
        <w:rPr>
          <w:rFonts w:ascii="Times New Roman" w:eastAsia="Times New Roman" w:hAnsi="Times New Roman" w:cs="Times New Roman"/>
          <w:sz w:val="24"/>
          <w:szCs w:val="24"/>
        </w:rPr>
      </w:pPr>
    </w:p>
    <w:p w14:paraId="0C2E3105" w14:textId="77777777" w:rsidR="006D6085" w:rsidRDefault="006D6085" w:rsidP="009D5704">
      <w:pPr>
        <w:spacing w:line="480" w:lineRule="auto"/>
        <w:rPr>
          <w:rFonts w:ascii="Times New Roman" w:eastAsia="Times New Roman" w:hAnsi="Times New Roman" w:cs="Times New Roman"/>
          <w:sz w:val="24"/>
          <w:szCs w:val="24"/>
        </w:rPr>
      </w:pPr>
    </w:p>
    <w:p w14:paraId="5706C6AE" w14:textId="77777777" w:rsidR="00DE4BC9" w:rsidRDefault="00DE4BC9" w:rsidP="009D5704">
      <w:pPr>
        <w:spacing w:line="480" w:lineRule="auto"/>
        <w:rPr>
          <w:rFonts w:ascii="Times New Roman" w:eastAsia="Times New Roman" w:hAnsi="Times New Roman" w:cs="Times New Roman"/>
          <w:sz w:val="24"/>
          <w:szCs w:val="24"/>
        </w:rPr>
      </w:pPr>
    </w:p>
    <w:p w14:paraId="4ED78846" w14:textId="77777777" w:rsidR="00DE4BC9" w:rsidRDefault="00DE4BC9" w:rsidP="009D5704">
      <w:pPr>
        <w:spacing w:line="480" w:lineRule="auto"/>
        <w:rPr>
          <w:rFonts w:ascii="Times New Roman" w:eastAsia="Times New Roman" w:hAnsi="Times New Roman" w:cs="Times New Roman"/>
          <w:sz w:val="24"/>
          <w:szCs w:val="24"/>
        </w:rPr>
      </w:pPr>
    </w:p>
    <w:p w14:paraId="4BEE504E" w14:textId="58782D11"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w:t>
      </w:r>
      <w:r w:rsidR="008F1243">
        <w:rPr>
          <w:rFonts w:ascii="Times New Roman" w:eastAsia="Times New Roman" w:hAnsi="Times New Roman" w:cs="Times New Roman"/>
          <w:b/>
          <w:sz w:val="24"/>
          <w:szCs w:val="24"/>
        </w:rPr>
        <w:t>4</w:t>
      </w:r>
      <w:bookmarkStart w:id="48" w:name="_Hlk181734599"/>
    </w:p>
    <w:p w14:paraId="20BD715D" w14:textId="580827DE" w:rsidR="00F55F4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 in Distributed Learning</w:t>
      </w:r>
      <w:bookmarkEnd w:id="48"/>
    </w:p>
    <w:p w14:paraId="7EBC2753" w14:textId="77777777" w:rsidR="00CB0195" w:rsidRDefault="00CB0195" w:rsidP="00CB0195">
      <w:pPr>
        <w:spacing w:line="480" w:lineRule="auto"/>
        <w:jc w:val="center"/>
        <w:rPr>
          <w:rFonts w:ascii="Times New Roman" w:eastAsia="Times New Roman" w:hAnsi="Times New Roman" w:cs="Times New Roman"/>
          <w:b/>
          <w:sz w:val="24"/>
          <w:szCs w:val="24"/>
        </w:rPr>
      </w:pPr>
    </w:p>
    <w:p w14:paraId="1EB2D102" w14:textId="6964A03C"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4.1 </w:t>
      </w:r>
      <w:bookmarkStart w:id="49" w:name="_Hlk181734687"/>
      <w:r w:rsidRPr="00CB0195">
        <w:rPr>
          <w:rFonts w:ascii="Times New Roman" w:eastAsia="Times New Roman" w:hAnsi="Times New Roman" w:cs="Times New Roman"/>
          <w:iCs/>
          <w:sz w:val="24"/>
          <w:szCs w:val="24"/>
        </w:rPr>
        <w:t>Introduction to Distributed Learning in Healthcare</w:t>
      </w:r>
      <w:bookmarkEnd w:id="49"/>
    </w:p>
    <w:p w14:paraId="4D08F3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healthcare, distributed learning, especially federated learning, provides a framework that allows different institutions to collaboratively train machine learning models without sharing sensitive patient data. This approach enhances privacy and adheres to regulatory requirements by keeping data localized at each participating site. However, distributed learning environments pose unique challenges, particularly due to the heterogeneity of data across sites. For example, differences in equipment, patient demographics, and data collection methods can lead to varied data distributions, impacting the model's ability to generalize. Augmentation techniques offer a </w:t>
      </w:r>
      <w:r>
        <w:rPr>
          <w:rFonts w:ascii="Times New Roman" w:eastAsia="Times New Roman" w:hAnsi="Times New Roman" w:cs="Times New Roman"/>
          <w:sz w:val="24"/>
          <w:szCs w:val="24"/>
        </w:rPr>
        <w:lastRenderedPageBreak/>
        <w:t>way to mitigate these issues, helping to create robust models that perform consistently across diverse data sources.</w:t>
      </w:r>
    </w:p>
    <w:p w14:paraId="6B722AB2" w14:textId="77777777" w:rsidR="00F55F45" w:rsidRDefault="00F55F45">
      <w:pPr>
        <w:spacing w:line="480" w:lineRule="auto"/>
        <w:rPr>
          <w:rFonts w:ascii="Times New Roman" w:eastAsia="Times New Roman" w:hAnsi="Times New Roman" w:cs="Times New Roman"/>
          <w:sz w:val="24"/>
          <w:szCs w:val="24"/>
        </w:rPr>
      </w:pPr>
    </w:p>
    <w:p w14:paraId="2498303E" w14:textId="03A98D89"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4.2 </w:t>
      </w:r>
      <w:bookmarkStart w:id="50" w:name="_Hlk181734742"/>
      <w:r w:rsidRPr="00CB0195">
        <w:rPr>
          <w:rFonts w:ascii="Times New Roman" w:eastAsia="Times New Roman" w:hAnsi="Times New Roman" w:cs="Times New Roman"/>
          <w:iCs/>
          <w:sz w:val="24"/>
          <w:szCs w:val="24"/>
        </w:rPr>
        <w:t>The Role of Data Augmentation in Federated Learning</w:t>
      </w:r>
      <w:bookmarkEnd w:id="50"/>
    </w:p>
    <w:p w14:paraId="5D401B8A" w14:textId="45C3A46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Data augmentation plays a pivotal role in federated learning (FL), where data is distributed across multiple nodes, each with unique data characteristics and limited data availability. In this decentralized framework, data heterogeneity</w:t>
      </w:r>
      <w:r>
        <w:rPr>
          <w:rFonts w:ascii="Times New Roman" w:eastAsia="Times New Roman" w:hAnsi="Times New Roman" w:cs="Times New Roman"/>
          <w:sz w:val="24"/>
          <w:szCs w:val="24"/>
        </w:rPr>
        <w:t xml:space="preserve"> i.e. </w:t>
      </w:r>
      <w:r w:rsidRPr="002700EB">
        <w:rPr>
          <w:rFonts w:ascii="Times New Roman" w:eastAsia="Times New Roman" w:hAnsi="Times New Roman" w:cs="Times New Roman"/>
          <w:sz w:val="24"/>
          <w:szCs w:val="24"/>
        </w:rPr>
        <w:t>differences in data distribution across nodes</w:t>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can significantly degrade model performance. By leveraging augmentation techniques, federated learning models can improve performance despite these challenges.</w:t>
      </w:r>
    </w:p>
    <w:p w14:paraId="7F6D7743" w14:textId="77777777" w:rsidR="002700EB" w:rsidRPr="002700EB" w:rsidRDefault="002700EB" w:rsidP="002700EB">
      <w:pPr>
        <w:spacing w:line="480" w:lineRule="auto"/>
        <w:rPr>
          <w:rFonts w:ascii="Times New Roman" w:eastAsia="Times New Roman" w:hAnsi="Times New Roman" w:cs="Times New Roman"/>
          <w:sz w:val="24"/>
          <w:szCs w:val="24"/>
        </w:rPr>
      </w:pPr>
    </w:p>
    <w:p w14:paraId="25854864" w14:textId="0E04D5BB"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Federated approaches like FedM-UNE and FedM-BNE integrate data augmentation to reduce local model disparities, addressing the challenge of data heterogeneity without transmitting raw data between nodes. For instance, the FedM-UNE method utilizes MixUp, which synthesizes new samples by interpolating between existing ones, thus increasing the effective dataset size and diversity at each node without compromising privacy</w:t>
      </w:r>
      <w:r w:rsidR="007B1B7F">
        <w:rPr>
          <w:rStyle w:val="FootnoteReference"/>
          <w:rFonts w:ascii="Times New Roman" w:eastAsia="Times New Roman" w:hAnsi="Times New Roman" w:cs="Times New Roman"/>
          <w:sz w:val="24"/>
          <w:szCs w:val="24"/>
        </w:rPr>
        <w:footnoteReference w:id="33"/>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Additionally, methods that adapt MixUp for regression tasks (e.g., MixUp-BNE) help expand the data's feature space by introducing virtual samples that mimic local variations in data distribution, leading to more robust global models in heterogeneous FL setups.</w:t>
      </w:r>
    </w:p>
    <w:p w14:paraId="0536F255" w14:textId="77777777" w:rsidR="002700EB" w:rsidRPr="002700EB" w:rsidRDefault="002700EB" w:rsidP="002700EB">
      <w:pPr>
        <w:spacing w:line="480" w:lineRule="auto"/>
        <w:rPr>
          <w:rFonts w:ascii="Times New Roman" w:eastAsia="Times New Roman" w:hAnsi="Times New Roman" w:cs="Times New Roman"/>
          <w:sz w:val="24"/>
          <w:szCs w:val="24"/>
        </w:rPr>
      </w:pPr>
    </w:p>
    <w:p w14:paraId="27FB5DBA" w14:textId="3D0A537C"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lastRenderedPageBreak/>
        <w:t>In distributed settings with asynchronous augmentation (like ADDA), updating only a fraction of the data asynchronously at each iteration allows models to improve efficiency without the prohibitive costs of frequent full dataset passes.</w:t>
      </w:r>
      <w:r>
        <w:rPr>
          <w:rFonts w:ascii="Times New Roman" w:eastAsia="Times New Roman" w:hAnsi="Times New Roman" w:cs="Times New Roman"/>
          <w:sz w:val="24"/>
          <w:szCs w:val="24"/>
        </w:rPr>
        <w:t xml:space="preserve"> According to </w:t>
      </w:r>
      <w:r w:rsidR="007B1B7F">
        <w:rPr>
          <w:rStyle w:val="FootnoteReference"/>
          <w:rFonts w:ascii="Times New Roman" w:eastAsia="Times New Roman" w:hAnsi="Times New Roman" w:cs="Times New Roman"/>
          <w:sz w:val="24"/>
          <w:szCs w:val="24"/>
        </w:rPr>
        <w:footnoteReference w:id="34"/>
      </w:r>
      <w:r w:rsidRPr="002700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700EB">
        <w:rPr>
          <w:rFonts w:ascii="Times New Roman" w:eastAsia="Times New Roman" w:hAnsi="Times New Roman" w:cs="Times New Roman"/>
          <w:sz w:val="24"/>
          <w:szCs w:val="24"/>
        </w:rPr>
        <w:t>his asynchronous approach maintains model stability while reducing computational burdens, critical in FL contexts where resources vary widely among nodes</w:t>
      </w:r>
      <w:r>
        <w:rPr>
          <w:rFonts w:ascii="Times New Roman" w:eastAsia="Times New Roman" w:hAnsi="Times New Roman" w:cs="Times New Roman"/>
          <w:sz w:val="24"/>
          <w:szCs w:val="24"/>
        </w:rPr>
        <w:t>.</w:t>
      </w:r>
    </w:p>
    <w:p w14:paraId="714780E8" w14:textId="77777777" w:rsidR="002700EB" w:rsidRPr="002700EB" w:rsidRDefault="002700EB" w:rsidP="002700EB">
      <w:pPr>
        <w:spacing w:line="480" w:lineRule="auto"/>
        <w:rPr>
          <w:rFonts w:ascii="Times New Roman" w:eastAsia="Times New Roman" w:hAnsi="Times New Roman" w:cs="Times New Roman"/>
          <w:sz w:val="24"/>
          <w:szCs w:val="24"/>
        </w:rPr>
      </w:pPr>
    </w:p>
    <w:p w14:paraId="53737B9F" w14:textId="1AA76E2E" w:rsidR="0057608D" w:rsidRPr="00CB0195" w:rsidRDefault="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Thus, data augmentation strategies such as MixUp variants and asynchronous updates support federated learning's scalability and robustness by addressing data scarcity, imbalance, and heterogeneity—challenges that are especially pronounced in privacy-sensitive fields like healthcare</w:t>
      </w:r>
      <w:r>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35"/>
      </w:r>
    </w:p>
    <w:p w14:paraId="6A2ACCC8" w14:textId="243A9109"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4.3 </w:t>
      </w:r>
      <w:bookmarkStart w:id="51" w:name="_Hlk181734772"/>
      <w:r w:rsidRPr="00CB0195">
        <w:rPr>
          <w:rFonts w:ascii="Times New Roman" w:eastAsia="Times New Roman" w:hAnsi="Times New Roman" w:cs="Times New Roman"/>
          <w:iCs/>
          <w:sz w:val="24"/>
          <w:szCs w:val="24"/>
        </w:rPr>
        <w:t>Augmentation Techniques and Their Adaptations in Distributed Settings</w:t>
      </w:r>
      <w:bookmarkEnd w:id="51"/>
    </w:p>
    <w:p w14:paraId="02A44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distributed setup, augmentation techniques must be adapted to address the unique characteristics of each node's data. Certain techniques are particularly beneficial for addressing specific challenges in distributed learning:</w:t>
      </w:r>
    </w:p>
    <w:p w14:paraId="03C0DF29" w14:textId="2BFB8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Jittering introduces slight noise to the data, helping the model generalize across different levels of sensor noise. In distributed settings, adjusting noise levels can account for differences in equipment sensitivity across nodes.</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6"/>
      </w:r>
    </w:p>
    <w:p w14:paraId="7737C49C" w14:textId="2DF6B87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Scaling allows for standardization across data collected with varying equipment. This ensures that signal amplitudes are consistent, which is crucial when aggregating model updates from nodes using different sensors.</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7"/>
      </w:r>
    </w:p>
    <w:p w14:paraId="5DB5430E" w14:textId="5BC63FE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Warping is useful for handling variability in temporal features, such as heart rate or respiration patterns. By introducing temporal shifts, this technique helps the model learn to adapt to differences in timing and pacing, which can vary across patient populations.</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8"/>
      </w:r>
    </w:p>
    <w:p w14:paraId="6E289212" w14:textId="7439AE8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Permutation and Window-Based Techniques provide additional flexibility in dealing with fragmented or incomplete data. They enable the model to learn from different data sequences or partial views, which can be beneficial when some nodes have missing or irregularly collected data.</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9"/>
      </w:r>
    </w:p>
    <w:p w14:paraId="2578ABF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can be tuned to account for each node’s specific data characteristics, ensuring that the model remains flexible and generalizable across diverse patient data.</w:t>
      </w:r>
    </w:p>
    <w:p w14:paraId="2169B3BE" w14:textId="77777777" w:rsidR="00F55F45" w:rsidRDefault="00F55F45">
      <w:pPr>
        <w:spacing w:line="480" w:lineRule="auto"/>
        <w:rPr>
          <w:rFonts w:ascii="Times New Roman" w:eastAsia="Times New Roman" w:hAnsi="Times New Roman" w:cs="Times New Roman"/>
          <w:sz w:val="24"/>
          <w:szCs w:val="24"/>
        </w:rPr>
      </w:pPr>
    </w:p>
    <w:p w14:paraId="3520898B" w14:textId="75DAD431"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4.4 </w:t>
      </w:r>
      <w:bookmarkStart w:id="52" w:name="_Hlk181734824"/>
      <w:r w:rsidRPr="00CB0195">
        <w:rPr>
          <w:rFonts w:ascii="Times New Roman" w:eastAsia="Times New Roman" w:hAnsi="Times New Roman" w:cs="Times New Roman"/>
          <w:iCs/>
          <w:sz w:val="24"/>
          <w:szCs w:val="24"/>
        </w:rPr>
        <w:t>Addressing Heterogeneity and Data Skewness with Augmentation</w:t>
      </w:r>
      <w:bookmarkEnd w:id="52"/>
    </w:p>
    <w:p w14:paraId="6FFE3410" w14:textId="227CF7C3"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Data heterogeneity and skewness are prevalent challenges in federated healthcare learning, given that different nodes may represent various patient demographics, medical equipment, and data acquisition environments. Augmentation plays a critical role in addressing these challenges by generating synthetic samples to balance and diversify the data at each node. </w:t>
      </w:r>
      <w:r>
        <w:rPr>
          <w:rFonts w:ascii="Times New Roman" w:eastAsia="Times New Roman" w:hAnsi="Times New Roman" w:cs="Times New Roman"/>
          <w:sz w:val="24"/>
          <w:szCs w:val="24"/>
        </w:rPr>
        <w:t xml:space="preserve">According to </w:t>
      </w:r>
      <w:r w:rsidR="007B1B7F">
        <w:rPr>
          <w:rStyle w:val="FootnoteReference"/>
          <w:rFonts w:ascii="Times New Roman" w:eastAsia="Times New Roman" w:hAnsi="Times New Roman" w:cs="Times New Roman"/>
          <w:sz w:val="24"/>
          <w:szCs w:val="24"/>
        </w:rPr>
        <w:footnoteReference w:id="40"/>
      </w:r>
      <w:r>
        <w:rPr>
          <w:rFonts w:ascii="Times New Roman" w:eastAsia="Times New Roman" w:hAnsi="Times New Roman" w:cs="Times New Roman"/>
          <w:sz w:val="24"/>
          <w:szCs w:val="24"/>
        </w:rPr>
        <w:t xml:space="preserve"> b</w:t>
      </w:r>
      <w:r w:rsidRPr="000474D1">
        <w:rPr>
          <w:rFonts w:ascii="Times New Roman" w:eastAsia="Times New Roman" w:hAnsi="Times New Roman" w:cs="Times New Roman"/>
          <w:sz w:val="24"/>
          <w:szCs w:val="24"/>
        </w:rPr>
        <w:t xml:space="preserve">y augmenting data from underrepresented classes, such techniques can enhance the model's ability </w:t>
      </w:r>
      <w:r w:rsidRPr="000474D1">
        <w:rPr>
          <w:rFonts w:ascii="Times New Roman" w:eastAsia="Times New Roman" w:hAnsi="Times New Roman" w:cs="Times New Roman"/>
          <w:sz w:val="24"/>
          <w:szCs w:val="24"/>
        </w:rPr>
        <w:lastRenderedPageBreak/>
        <w:t>to recognize rare medical conditions, which is vital for robust healthcare applications​</w:t>
      </w:r>
      <w:r>
        <w:rPr>
          <w:rFonts w:ascii="Times New Roman" w:eastAsia="Times New Roman" w:hAnsi="Times New Roman" w:cs="Times New Roman"/>
          <w:sz w:val="24"/>
          <w:szCs w:val="24"/>
        </w:rPr>
        <w:t>.</w:t>
      </w:r>
      <w:r w:rsidRPr="000474D1">
        <w:rPr>
          <w:rFonts w:ascii="Times New Roman" w:eastAsia="Times New Roman" w:hAnsi="Times New Roman" w:cs="Times New Roman"/>
          <w:sz w:val="24"/>
          <w:szCs w:val="24"/>
        </w:rPr>
        <w:t xml:space="preserve"> Techniques such as the Expansive Over-Sampling (EOS) approach, which synthesizes minority class samples by forming convex combinations in the embedding space, help reduce generalization gaps and improve the model's capacity to generalize across diverse data distributions​.</w:t>
      </w:r>
      <w:r w:rsidR="007B1B7F">
        <w:rPr>
          <w:rStyle w:val="FootnoteReference"/>
          <w:rFonts w:ascii="Times New Roman" w:eastAsia="Times New Roman" w:hAnsi="Times New Roman" w:cs="Times New Roman"/>
          <w:sz w:val="24"/>
          <w:szCs w:val="24"/>
        </w:rPr>
        <w:footnoteReference w:id="41"/>
      </w:r>
    </w:p>
    <w:p w14:paraId="0620393C" w14:textId="77777777" w:rsidR="000474D1" w:rsidRPr="000474D1" w:rsidRDefault="000474D1" w:rsidP="000474D1">
      <w:pPr>
        <w:spacing w:line="480" w:lineRule="auto"/>
        <w:rPr>
          <w:rFonts w:ascii="Times New Roman" w:eastAsia="Times New Roman" w:hAnsi="Times New Roman" w:cs="Times New Roman"/>
          <w:sz w:val="24"/>
          <w:szCs w:val="24"/>
        </w:rPr>
      </w:pPr>
    </w:p>
    <w:p w14:paraId="4926B570" w14:textId="60FABF7E"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Moreover, as federated nodes may have domain-specific characteristics due to variations in sensor devices or patient populations, tailored augmentations can simulate data characteristics of other nodes. This type of domain adaptation allows the model to learn patterns relevant to different environments, ultimately supporting a federated model that can generalize effectively across all participating sites, regardless of the unique attributes of each node's data</w:t>
      </w:r>
      <w:r>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42"/>
      </w:r>
    </w:p>
    <w:p w14:paraId="6D0B651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handle domain differences between nodes, augmentations can simulate variations seen in other nodes, aiding in domain adaptation. This approach helps the model recognize patterns that are not only relevant locally but also across different data environments. As a result, the aggregated model can generalize more effectively across all participating sites, regardless of their unique data characteristics.</w:t>
      </w:r>
    </w:p>
    <w:p w14:paraId="693260FF" w14:textId="77777777" w:rsidR="00F55F45" w:rsidRDefault="00F55F45">
      <w:pPr>
        <w:spacing w:line="480" w:lineRule="auto"/>
        <w:rPr>
          <w:rFonts w:ascii="Times New Roman" w:eastAsia="Times New Roman" w:hAnsi="Times New Roman" w:cs="Times New Roman"/>
          <w:sz w:val="24"/>
          <w:szCs w:val="24"/>
        </w:rPr>
      </w:pPr>
    </w:p>
    <w:p w14:paraId="49114DD2" w14:textId="670B5868"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4.5 </w:t>
      </w:r>
      <w:bookmarkStart w:id="53" w:name="_Hlk181734855"/>
      <w:r w:rsidRPr="00CB0195">
        <w:rPr>
          <w:rFonts w:ascii="Times New Roman" w:eastAsia="Times New Roman" w:hAnsi="Times New Roman" w:cs="Times New Roman"/>
          <w:iCs/>
          <w:sz w:val="24"/>
          <w:szCs w:val="24"/>
        </w:rPr>
        <w:t>Synchronization of Augmentation Parameters Across Nodes</w:t>
      </w:r>
      <w:bookmarkEnd w:id="53"/>
    </w:p>
    <w:p w14:paraId="630198D6" w14:textId="77777777"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In federated learning, synchronization of augmentation parameters across nodes plays a critical role in ensuring model consistency and minimizing bias across distributed environments. </w:t>
      </w:r>
      <w:r w:rsidRPr="000474D1">
        <w:rPr>
          <w:rFonts w:ascii="Times New Roman" w:eastAsia="Times New Roman" w:hAnsi="Times New Roman" w:cs="Times New Roman"/>
          <w:sz w:val="24"/>
          <w:szCs w:val="24"/>
        </w:rPr>
        <w:lastRenderedPageBreak/>
        <w:t>Without proper synchronization, nodes using varied augmentation settings could introduce discrepancies into the global model, ultimately affecting its generalizability and robustness. However, balancing parameter consistency with some flexibility tailored to individual node characteristics is also valuable, as nodes may have unique data distributions based on specific demographics or equipment.</w:t>
      </w:r>
    </w:p>
    <w:p w14:paraId="4F51485F" w14:textId="77777777" w:rsidR="000474D1" w:rsidRPr="000474D1" w:rsidRDefault="000474D1" w:rsidP="000474D1">
      <w:pPr>
        <w:spacing w:line="480" w:lineRule="auto"/>
        <w:rPr>
          <w:rFonts w:ascii="Times New Roman" w:eastAsia="Times New Roman" w:hAnsi="Times New Roman" w:cs="Times New Roman"/>
          <w:sz w:val="24"/>
          <w:szCs w:val="24"/>
        </w:rPr>
      </w:pPr>
    </w:p>
    <w:p w14:paraId="7C523D4C" w14:textId="78E1A94D"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For achieving this balance, a hybrid approach is often beneficial. Parameters such as scaling factors, noise levels, and temporal adjustments can be standardized globally through shared guidelines, while allowing minor adjustments at each node to adapt to local data characteristics. This ensures the global model remains balanced and representative of the federated network as a whole, while still accounting for the distinct data attributes of each node</w:t>
      </w:r>
      <w:r>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43"/>
      </w:r>
    </w:p>
    <w:p w14:paraId="7A06962D" w14:textId="77777777" w:rsidR="000474D1" w:rsidRPr="000474D1" w:rsidRDefault="000474D1" w:rsidP="000474D1">
      <w:pPr>
        <w:spacing w:line="480" w:lineRule="auto"/>
        <w:rPr>
          <w:rFonts w:ascii="Times New Roman" w:eastAsia="Times New Roman" w:hAnsi="Times New Roman" w:cs="Times New Roman"/>
          <w:sz w:val="24"/>
          <w:szCs w:val="24"/>
        </w:rPr>
      </w:pPr>
    </w:p>
    <w:p w14:paraId="7B47EAE9" w14:textId="19CCD1EB"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Decentralized approaches, like those discussed by Hu et al., advocate for segmented gossip synchronization, which can be employed to maintain efficient, consistent parameter exchanges without overloading network capacities. Segmented synchronization enables nodes to exchange model parameters in subsets, aligning segment updates across the network in a distributed manner. This technique mitigates the potential of single-node bias and enables aggregation to retain consistency in the context of federated learning, while accommodating node-specific adjustments</w:t>
      </w:r>
      <w:r>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44"/>
      </w:r>
    </w:p>
    <w:p w14:paraId="78BA5014" w14:textId="77777777" w:rsidR="008F1243" w:rsidRDefault="008F1243">
      <w:pPr>
        <w:spacing w:line="480" w:lineRule="auto"/>
        <w:rPr>
          <w:rFonts w:ascii="Times New Roman" w:eastAsia="Times New Roman" w:hAnsi="Times New Roman" w:cs="Times New Roman"/>
          <w:i/>
          <w:sz w:val="24"/>
          <w:szCs w:val="24"/>
        </w:rPr>
      </w:pPr>
    </w:p>
    <w:p w14:paraId="110BDCAA" w14:textId="56DC4371"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4.6 </w:t>
      </w:r>
      <w:bookmarkStart w:id="54" w:name="_Hlk181734896"/>
      <w:r w:rsidRPr="00CB0195">
        <w:rPr>
          <w:rFonts w:ascii="Times New Roman" w:eastAsia="Times New Roman" w:hAnsi="Times New Roman" w:cs="Times New Roman"/>
          <w:iCs/>
          <w:sz w:val="24"/>
          <w:szCs w:val="24"/>
        </w:rPr>
        <w:t>Experimental Evaluation and Results</w:t>
      </w:r>
    </w:p>
    <w:bookmarkEnd w:id="54"/>
    <w:p w14:paraId="0F1D2E8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augmentation techniques in distributed learning setups requires careful consideration of several performance metrics. Accuracy, precision, recall, and other standard metrics remain relevant, but additional metrics that assess cross-node consistency are also valuable. Distributed learning setups must ensure that the model’s performance remains stable and reliable across all nodes, not just a subset.</w:t>
      </w:r>
    </w:p>
    <w:p w14:paraId="64747696" w14:textId="397E2A11" w:rsidR="006531A4" w:rsidRDefault="006531A4"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Distributed Architecture</w:t>
      </w:r>
    </w:p>
    <w:p w14:paraId="2F7FFECA" w14:textId="77777777" w:rsidR="006531A4" w:rsidRDefault="006531A4">
      <w:pPr>
        <w:spacing w:line="480" w:lineRule="auto"/>
        <w:rPr>
          <w:rFonts w:ascii="Times New Roman" w:eastAsia="Times New Roman" w:hAnsi="Times New Roman" w:cs="Times New Roman"/>
          <w:sz w:val="24"/>
          <w:szCs w:val="24"/>
        </w:rPr>
      </w:pPr>
    </w:p>
    <w:p w14:paraId="29450A33" w14:textId="77777777" w:rsidR="00B660E6" w:rsidRDefault="006531A4" w:rsidP="00B660E6">
      <w:pPr>
        <w:keepNext/>
        <w:spacing w:line="480" w:lineRule="auto"/>
        <w:jc w:val="center"/>
      </w:pPr>
      <w:r w:rsidRPr="006531A4">
        <w:rPr>
          <w:rFonts w:ascii="Times New Roman" w:eastAsia="Times New Roman" w:hAnsi="Times New Roman" w:cs="Times New Roman"/>
          <w:noProof/>
          <w:sz w:val="24"/>
          <w:szCs w:val="24"/>
        </w:rPr>
        <w:drawing>
          <wp:inline distT="0" distB="0" distL="0" distR="0" wp14:anchorId="2E0D07B7" wp14:editId="5566E126">
            <wp:extent cx="3159472" cy="1880006"/>
            <wp:effectExtent l="0" t="0" r="3175" b="6350"/>
            <wp:docPr id="1087652477"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477" name="Picture 2" descr="A diagram of a serv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3010" cy="1894012"/>
                    </a:xfrm>
                    <a:prstGeom prst="rect">
                      <a:avLst/>
                    </a:prstGeom>
                    <a:noFill/>
                    <a:ln>
                      <a:noFill/>
                    </a:ln>
                  </pic:spPr>
                </pic:pic>
              </a:graphicData>
            </a:graphic>
          </wp:inline>
        </w:drawing>
      </w:r>
    </w:p>
    <w:p w14:paraId="44EDCFBF" w14:textId="076FD0DF" w:rsidR="006531A4" w:rsidRPr="006531A4" w:rsidRDefault="00B660E6" w:rsidP="00B660E6">
      <w:pPr>
        <w:pStyle w:val="Caption"/>
        <w:jc w:val="center"/>
        <w:rPr>
          <w:rFonts w:ascii="Times New Roman" w:eastAsia="Times New Roman" w:hAnsi="Times New Roman" w:cs="Times New Roman"/>
          <w:sz w:val="24"/>
          <w:szCs w:val="24"/>
        </w:rPr>
      </w:pPr>
      <w:r>
        <w:t>Figure 15 Distributed Architecture</w:t>
      </w:r>
    </w:p>
    <w:p w14:paraId="061272F6"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setup consists of a </w:t>
      </w:r>
      <w:r w:rsidRPr="006531A4">
        <w:rPr>
          <w:rFonts w:ascii="Times New Roman" w:eastAsia="Times New Roman" w:hAnsi="Times New Roman" w:cs="Times New Roman"/>
          <w:b/>
          <w:bCs/>
          <w:sz w:val="24"/>
          <w:szCs w:val="24"/>
        </w:rPr>
        <w:t>central server</w:t>
      </w:r>
      <w:r w:rsidRPr="006531A4">
        <w:rPr>
          <w:rFonts w:ascii="Times New Roman" w:eastAsia="Times New Roman" w:hAnsi="Times New Roman" w:cs="Times New Roman"/>
          <w:sz w:val="24"/>
          <w:szCs w:val="24"/>
        </w:rPr>
        <w:t xml:space="preserve"> coordinating two </w:t>
      </w:r>
      <w:r w:rsidRPr="006531A4">
        <w:rPr>
          <w:rFonts w:ascii="Times New Roman" w:eastAsia="Times New Roman" w:hAnsi="Times New Roman" w:cs="Times New Roman"/>
          <w:b/>
          <w:bCs/>
          <w:sz w:val="24"/>
          <w:szCs w:val="24"/>
        </w:rPr>
        <w:t>local nodes</w:t>
      </w:r>
      <w:r w:rsidRPr="006531A4">
        <w:rPr>
          <w:rFonts w:ascii="Times New Roman" w:eastAsia="Times New Roman" w:hAnsi="Times New Roman" w:cs="Times New Roman"/>
          <w:sz w:val="24"/>
          <w:szCs w:val="24"/>
        </w:rPr>
        <w:t xml:space="preserve"> (Node 1 and Node 2). Each node trains a deep learning model locally using its respective subset of data (ECG signals in this case) while preserving data privacy. After local training, the nodes send their model updates to the central server, which aggregates the updates into a global model. The updated global model is then redistributed to the nodes for further local training, continuing the iterative process.</w:t>
      </w:r>
    </w:p>
    <w:p w14:paraId="0CD0F993"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lastRenderedPageBreak/>
        <w:t xml:space="preserve">The nodes in this architecture mirror the design used in </w:t>
      </w:r>
      <w:r w:rsidRPr="006531A4">
        <w:rPr>
          <w:rFonts w:ascii="Times New Roman" w:eastAsia="Times New Roman" w:hAnsi="Times New Roman" w:cs="Times New Roman"/>
          <w:b/>
          <w:bCs/>
          <w:sz w:val="24"/>
          <w:szCs w:val="24"/>
        </w:rPr>
        <w:t>Experiment B</w:t>
      </w:r>
      <w:r w:rsidRPr="006531A4">
        <w:rPr>
          <w:rFonts w:ascii="Times New Roman" w:eastAsia="Times New Roman" w:hAnsi="Times New Roman" w:cs="Times New Roman"/>
          <w:sz w:val="24"/>
          <w:szCs w:val="24"/>
        </w:rPr>
        <w:t xml:space="preserve"> for multilabel ECG classification, focusing on tasks such as identifying co-occurring cardiac conditions. Each node applies local preprocessing, including data augmentation, to enhance the diversity of the limited dataset available locally. However, the challenge lies in maintaining consistency in the feature space learned across nodes, as variations in augmentation methods can introduce discrepancies in the global model.</w:t>
      </w:r>
    </w:p>
    <w:p w14:paraId="48032457"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This federated learning architecture was implemented using the </w:t>
      </w:r>
      <w:r w:rsidRPr="006531A4">
        <w:rPr>
          <w:rFonts w:ascii="Times New Roman" w:eastAsia="Times New Roman" w:hAnsi="Times New Roman" w:cs="Times New Roman"/>
          <w:b/>
          <w:bCs/>
          <w:sz w:val="24"/>
          <w:szCs w:val="24"/>
        </w:rPr>
        <w:t>Flower (Flwr)</w:t>
      </w:r>
      <w:r w:rsidRPr="006531A4">
        <w:rPr>
          <w:rFonts w:ascii="Times New Roman" w:eastAsia="Times New Roman" w:hAnsi="Times New Roman" w:cs="Times New Roman"/>
          <w:sz w:val="24"/>
          <w:szCs w:val="24"/>
        </w:rPr>
        <w:t xml:space="preserve"> framework, which enables seamless orchestration of federated tasks, efficient communication between the nodes and the server, and robust aggregation using FedAvg. The multilabel classification experiments demonstrate how this setup can address privacy concerns while leveraging distributed data for improved performance in detecting complex cardiac conditions.</w:t>
      </w:r>
    </w:p>
    <w:p w14:paraId="2D04C5E1" w14:textId="77777777" w:rsidR="006531A4" w:rsidRDefault="006531A4">
      <w:pPr>
        <w:spacing w:line="480" w:lineRule="auto"/>
        <w:rPr>
          <w:rFonts w:ascii="Times New Roman" w:eastAsia="Times New Roman" w:hAnsi="Times New Roman" w:cs="Times New Roman"/>
          <w:sz w:val="24"/>
          <w:szCs w:val="24"/>
        </w:rPr>
      </w:pPr>
    </w:p>
    <w:p w14:paraId="739BEB79" w14:textId="67ACBBBF" w:rsidR="00A14493"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bookmarkStart w:id="55" w:name="_Hlk181734929"/>
      <w:r>
        <w:rPr>
          <w:rFonts w:ascii="Times New Roman" w:eastAsia="Times New Roman" w:hAnsi="Times New Roman" w:cs="Times New Roman"/>
          <w:b/>
          <w:sz w:val="24"/>
          <w:szCs w:val="24"/>
        </w:rPr>
        <w:t>No Augmentation Distributed Approach Results</w:t>
      </w:r>
      <w:bookmarkEnd w:id="55"/>
    </w:p>
    <w:p w14:paraId="2292936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experimental setup, a distributed learning approach was implemented without any data augmentation at each node. The model’s performance metrics—loss, accuracy, AUC, recall, and precision—were tracked over five rounds of training, comparing the distributed approach to a centralized approach. The results provide insights into how the model performs without augmentation and highlight several challenges.</w:t>
      </w:r>
    </w:p>
    <w:p w14:paraId="6C2ED958" w14:textId="77777777" w:rsidR="00F55F45" w:rsidRDefault="00F55F45">
      <w:pPr>
        <w:spacing w:line="480" w:lineRule="auto"/>
        <w:rPr>
          <w:rFonts w:ascii="Times New Roman" w:eastAsia="Times New Roman" w:hAnsi="Times New Roman" w:cs="Times New Roman"/>
          <w:sz w:val="24"/>
          <w:szCs w:val="24"/>
        </w:rPr>
      </w:pPr>
    </w:p>
    <w:p w14:paraId="5C5504DF" w14:textId="28B4832D" w:rsidR="00F55F45"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.1 Observations</w:t>
      </w:r>
    </w:p>
    <w:p w14:paraId="182E0CAB" w14:textId="4BC88C28" w:rsidR="00B660E6" w:rsidRPr="00B660E6" w:rsidRDefault="00B660E6" w:rsidP="00B660E6">
      <w:pPr>
        <w:spacing w:line="480" w:lineRule="auto"/>
        <w:ind w:left="720" w:hanging="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Table 3: Distributed Metrics for No </w:t>
      </w:r>
      <w:proofErr w:type="gramStart"/>
      <w:r>
        <w:rPr>
          <w:rFonts w:ascii="Times New Roman" w:eastAsia="Times New Roman" w:hAnsi="Times New Roman" w:cs="Times New Roman"/>
          <w:iCs/>
          <w:sz w:val="24"/>
          <w:szCs w:val="24"/>
        </w:rPr>
        <w:t>Augmentation(</w:t>
      </w:r>
      <w:proofErr w:type="gramEnd"/>
      <w:r>
        <w:rPr>
          <w:rFonts w:ascii="Times New Roman" w:eastAsia="Times New Roman" w:hAnsi="Times New Roman" w:cs="Times New Roman"/>
          <w:iCs/>
          <w:sz w:val="24"/>
          <w:szCs w:val="24"/>
        </w:rPr>
        <w:t>Baseline)</w:t>
      </w:r>
    </w:p>
    <w:tbl>
      <w:tblPr>
        <w:tblStyle w:val="a0"/>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6063032B" w14:textId="77777777">
        <w:tc>
          <w:tcPr>
            <w:tcW w:w="553" w:type="dxa"/>
            <w:tcBorders>
              <w:top w:val="single" w:sz="4" w:space="0" w:color="000000"/>
              <w:bottom w:val="single" w:sz="4" w:space="0" w:color="000000"/>
            </w:tcBorders>
          </w:tcPr>
          <w:p w14:paraId="44A8BB4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Round</w:t>
            </w:r>
          </w:p>
        </w:tc>
        <w:tc>
          <w:tcPr>
            <w:tcW w:w="880" w:type="dxa"/>
            <w:tcBorders>
              <w:top w:val="single" w:sz="4" w:space="0" w:color="000000"/>
              <w:bottom w:val="single" w:sz="4" w:space="0" w:color="000000"/>
            </w:tcBorders>
          </w:tcPr>
          <w:p w14:paraId="182450B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4439DE8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1B2E5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5CCDDA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60438BE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1A5B1A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340EA4B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30D1FF4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033A6DB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738F6D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5E6AA099" w14:textId="77777777">
        <w:tc>
          <w:tcPr>
            <w:tcW w:w="553" w:type="dxa"/>
            <w:tcBorders>
              <w:top w:val="single" w:sz="4" w:space="0" w:color="000000"/>
            </w:tcBorders>
          </w:tcPr>
          <w:p w14:paraId="517D618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52149C1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0.505208492</w:t>
            </w:r>
          </w:p>
        </w:tc>
        <w:tc>
          <w:tcPr>
            <w:tcW w:w="880" w:type="dxa"/>
            <w:tcBorders>
              <w:top w:val="single" w:sz="4" w:space="0" w:color="000000"/>
            </w:tcBorders>
          </w:tcPr>
          <w:p w14:paraId="7BB502D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0" w:type="dxa"/>
            <w:tcBorders>
              <w:top w:val="single" w:sz="4" w:space="0" w:color="000000"/>
            </w:tcBorders>
          </w:tcPr>
          <w:p w14:paraId="6A3A957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0.774293512</w:t>
            </w:r>
          </w:p>
        </w:tc>
        <w:tc>
          <w:tcPr>
            <w:tcW w:w="881" w:type="dxa"/>
            <w:tcBorders>
              <w:top w:val="single" w:sz="4" w:space="0" w:color="000000"/>
            </w:tcBorders>
          </w:tcPr>
          <w:p w14:paraId="6485129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6027A15E"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6B6683E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0.505205035</w:t>
            </w:r>
          </w:p>
        </w:tc>
        <w:tc>
          <w:tcPr>
            <w:tcW w:w="881" w:type="dxa"/>
            <w:tcBorders>
              <w:top w:val="single" w:sz="4" w:space="0" w:color="000000"/>
            </w:tcBorders>
          </w:tcPr>
          <w:p w14:paraId="56DF900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1" w:type="dxa"/>
            <w:tcBorders>
              <w:top w:val="single" w:sz="4" w:space="0" w:color="000000"/>
            </w:tcBorders>
          </w:tcPr>
          <w:p w14:paraId="59A47B0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1611E2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472E83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0.774283767</w:t>
            </w:r>
          </w:p>
        </w:tc>
      </w:tr>
      <w:tr w:rsidR="00F55F45" w14:paraId="6B063963" w14:textId="77777777">
        <w:tc>
          <w:tcPr>
            <w:tcW w:w="553" w:type="dxa"/>
          </w:tcPr>
          <w:p w14:paraId="3B9FEC3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0135E3A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0.485137552</w:t>
            </w:r>
          </w:p>
        </w:tc>
        <w:tc>
          <w:tcPr>
            <w:tcW w:w="880" w:type="dxa"/>
          </w:tcPr>
          <w:p w14:paraId="0B6A75A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0" w:type="dxa"/>
          </w:tcPr>
          <w:p w14:paraId="0E312DB1"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0.788061857</w:t>
            </w:r>
          </w:p>
        </w:tc>
        <w:tc>
          <w:tcPr>
            <w:tcW w:w="881" w:type="dxa"/>
          </w:tcPr>
          <w:p w14:paraId="0FB294F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510A7A2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9FCE9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0.485158086</w:t>
            </w:r>
          </w:p>
        </w:tc>
        <w:tc>
          <w:tcPr>
            <w:tcW w:w="881" w:type="dxa"/>
          </w:tcPr>
          <w:p w14:paraId="16A5CF8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1" w:type="dxa"/>
          </w:tcPr>
          <w:p w14:paraId="721675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62A5E5E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1725A7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0.788057148</w:t>
            </w:r>
          </w:p>
        </w:tc>
      </w:tr>
      <w:tr w:rsidR="00F55F45" w14:paraId="45D330C0" w14:textId="77777777">
        <w:tc>
          <w:tcPr>
            <w:tcW w:w="553" w:type="dxa"/>
          </w:tcPr>
          <w:p w14:paraId="68D46BD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383A386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0.483201757</w:t>
            </w:r>
          </w:p>
        </w:tc>
        <w:tc>
          <w:tcPr>
            <w:tcW w:w="880" w:type="dxa"/>
          </w:tcPr>
          <w:p w14:paraId="2C938A3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0.775841683</w:t>
            </w:r>
          </w:p>
        </w:tc>
        <w:tc>
          <w:tcPr>
            <w:tcW w:w="880" w:type="dxa"/>
          </w:tcPr>
          <w:p w14:paraId="332A009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0.792026103</w:t>
            </w:r>
          </w:p>
        </w:tc>
        <w:tc>
          <w:tcPr>
            <w:tcW w:w="881" w:type="dxa"/>
          </w:tcPr>
          <w:p w14:paraId="6D64E1C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5235F84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0.575499892</w:t>
            </w:r>
          </w:p>
        </w:tc>
        <w:tc>
          <w:tcPr>
            <w:tcW w:w="881" w:type="dxa"/>
          </w:tcPr>
          <w:p w14:paraId="7B8311D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0.483201325</w:t>
            </w:r>
          </w:p>
        </w:tc>
        <w:tc>
          <w:tcPr>
            <w:tcW w:w="881" w:type="dxa"/>
          </w:tcPr>
          <w:p w14:paraId="6E51231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0.775887191</w:t>
            </w:r>
          </w:p>
        </w:tc>
        <w:tc>
          <w:tcPr>
            <w:tcW w:w="881" w:type="dxa"/>
          </w:tcPr>
          <w:p w14:paraId="39BC71C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0D66280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0.575632155</w:t>
            </w:r>
          </w:p>
        </w:tc>
        <w:tc>
          <w:tcPr>
            <w:tcW w:w="881" w:type="dxa"/>
          </w:tcPr>
          <w:p w14:paraId="231A5FA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0.792023778</w:t>
            </w:r>
          </w:p>
        </w:tc>
      </w:tr>
      <w:tr w:rsidR="00F55F45" w14:paraId="0A4129EF" w14:textId="77777777">
        <w:tc>
          <w:tcPr>
            <w:tcW w:w="553" w:type="dxa"/>
          </w:tcPr>
          <w:p w14:paraId="5202155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34FA3B9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0.483513877</w:t>
            </w:r>
          </w:p>
        </w:tc>
        <w:tc>
          <w:tcPr>
            <w:tcW w:w="880" w:type="dxa"/>
          </w:tcPr>
          <w:p w14:paraId="7ECC1F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0.777115554</w:t>
            </w:r>
          </w:p>
        </w:tc>
        <w:tc>
          <w:tcPr>
            <w:tcW w:w="880" w:type="dxa"/>
          </w:tcPr>
          <w:p w14:paraId="77CEA1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0.793497115</w:t>
            </w:r>
          </w:p>
        </w:tc>
        <w:tc>
          <w:tcPr>
            <w:tcW w:w="881" w:type="dxa"/>
          </w:tcPr>
          <w:p w14:paraId="4D09917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31E478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0.578501076</w:t>
            </w:r>
          </w:p>
        </w:tc>
        <w:tc>
          <w:tcPr>
            <w:tcW w:w="881" w:type="dxa"/>
          </w:tcPr>
          <w:p w14:paraId="3BAB53A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0.483428297</w:t>
            </w:r>
          </w:p>
        </w:tc>
        <w:tc>
          <w:tcPr>
            <w:tcW w:w="881" w:type="dxa"/>
          </w:tcPr>
          <w:p w14:paraId="36B4CAF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0.777161062</w:t>
            </w:r>
          </w:p>
        </w:tc>
        <w:tc>
          <w:tcPr>
            <w:tcW w:w="881" w:type="dxa"/>
          </w:tcPr>
          <w:p w14:paraId="50DB576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9B4AC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0.578633666</w:t>
            </w:r>
          </w:p>
        </w:tc>
        <w:tc>
          <w:tcPr>
            <w:tcW w:w="881" w:type="dxa"/>
          </w:tcPr>
          <w:p w14:paraId="734DC9B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0.793512166</w:t>
            </w:r>
          </w:p>
        </w:tc>
      </w:tr>
      <w:tr w:rsidR="00F55F45" w14:paraId="54DE817B" w14:textId="77777777">
        <w:trPr>
          <w:trHeight w:val="909"/>
        </w:trPr>
        <w:tc>
          <w:tcPr>
            <w:tcW w:w="553" w:type="dxa"/>
          </w:tcPr>
          <w:p w14:paraId="00F27A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714DE32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0.48210229</w:t>
            </w:r>
          </w:p>
        </w:tc>
        <w:tc>
          <w:tcPr>
            <w:tcW w:w="880" w:type="dxa"/>
          </w:tcPr>
          <w:p w14:paraId="5410626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0.778525919</w:t>
            </w:r>
          </w:p>
        </w:tc>
        <w:tc>
          <w:tcPr>
            <w:tcW w:w="880" w:type="dxa"/>
          </w:tcPr>
          <w:p w14:paraId="139BEBF4"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0.79527694</w:t>
            </w:r>
          </w:p>
        </w:tc>
        <w:tc>
          <w:tcPr>
            <w:tcW w:w="881" w:type="dxa"/>
          </w:tcPr>
          <w:p w14:paraId="5FB79DA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227B1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0.581735283</w:t>
            </w:r>
          </w:p>
        </w:tc>
        <w:tc>
          <w:tcPr>
            <w:tcW w:w="881" w:type="dxa"/>
          </w:tcPr>
          <w:p w14:paraId="67BE936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0.482084155</w:t>
            </w:r>
          </w:p>
        </w:tc>
        <w:tc>
          <w:tcPr>
            <w:tcW w:w="881" w:type="dxa"/>
          </w:tcPr>
          <w:p w14:paraId="1529FC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0.778434932</w:t>
            </w:r>
          </w:p>
        </w:tc>
        <w:tc>
          <w:tcPr>
            <w:tcW w:w="881" w:type="dxa"/>
          </w:tcPr>
          <w:p w14:paraId="06C4224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D62EB9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0.581469655</w:t>
            </w:r>
          </w:p>
        </w:tc>
        <w:tc>
          <w:tcPr>
            <w:tcW w:w="881" w:type="dxa"/>
          </w:tcPr>
          <w:p w14:paraId="46F58A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0.795277357</w:t>
            </w:r>
          </w:p>
        </w:tc>
      </w:tr>
    </w:tbl>
    <w:p w14:paraId="771A230C" w14:textId="77777777" w:rsidR="00F55F45" w:rsidRDefault="00F55F45">
      <w:pPr>
        <w:spacing w:line="480" w:lineRule="auto"/>
        <w:jc w:val="center"/>
        <w:rPr>
          <w:rFonts w:ascii="Times New Roman" w:eastAsia="Times New Roman" w:hAnsi="Times New Roman" w:cs="Times New Roman"/>
          <w:i/>
          <w:sz w:val="24"/>
          <w:szCs w:val="24"/>
        </w:rPr>
      </w:pPr>
    </w:p>
    <w:p w14:paraId="40BF7B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Accuracy: Accuracy shows a steady improvement over rounds, beginning at 0.7600 in round 1 and reaching 0.7785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round 5. This gradual increase indicates that the model benefits from collaborative training across nodes, as it incrementally learns patterns from aggregated data.</w:t>
      </w:r>
    </w:p>
    <w:p w14:paraId="0CF64AC5" w14:textId="77777777" w:rsidR="00F55F45" w:rsidRDefault="00F55F45">
      <w:pPr>
        <w:spacing w:line="480" w:lineRule="auto"/>
        <w:rPr>
          <w:rFonts w:ascii="Times New Roman" w:eastAsia="Times New Roman" w:hAnsi="Times New Roman" w:cs="Times New Roman"/>
          <w:sz w:val="24"/>
          <w:szCs w:val="24"/>
        </w:rPr>
      </w:pPr>
    </w:p>
    <w:p w14:paraId="5F9F306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Loss decreases from 0.5052 in the first round to 0.4821 by the fifth round, signaling that the model’s predictions are becoming more precise over time. The decreasing loss aligns with the increase in accuracy, suggesting effective parameter aggregation and local learning.</w:t>
      </w:r>
    </w:p>
    <w:p w14:paraId="791081CF" w14:textId="77777777" w:rsidR="00F55F45" w:rsidRDefault="00F55F45">
      <w:pPr>
        <w:spacing w:line="480" w:lineRule="auto"/>
        <w:rPr>
          <w:rFonts w:ascii="Times New Roman" w:eastAsia="Times New Roman" w:hAnsi="Times New Roman" w:cs="Times New Roman"/>
          <w:sz w:val="24"/>
          <w:szCs w:val="24"/>
        </w:rPr>
      </w:pPr>
    </w:p>
    <w:p w14:paraId="0950CA5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The AUC metric, reflecting the model's ability to distinguish between classes, rises from 0.7743 in round 1 to 0.7952 by round 5. This improvement points to the model’s growing ability to discriminate between different classes, a critical aspect in healthcare for accurately identifying diverse conditions.</w:t>
      </w:r>
    </w:p>
    <w:p w14:paraId="7B6FA4C0" w14:textId="77777777" w:rsidR="00F55F45" w:rsidRDefault="00F55F45">
      <w:pPr>
        <w:spacing w:line="480" w:lineRule="auto"/>
        <w:rPr>
          <w:rFonts w:ascii="Times New Roman" w:eastAsia="Times New Roman" w:hAnsi="Times New Roman" w:cs="Times New Roman"/>
          <w:sz w:val="24"/>
          <w:szCs w:val="24"/>
        </w:rPr>
      </w:pPr>
    </w:p>
    <w:p w14:paraId="05105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Distributed Recall and Precision: Both recall and precision metrics improve steadily, with recall increasing from 0.4115 to 0.4563 and precision from 0.5361 to 0.5817. This progression indicates enhanced accuracy in identifying positive cases and reducing false positives, albeit at a slower pace than might be achieved with augmented data.</w:t>
      </w:r>
    </w:p>
    <w:p w14:paraId="5E636274" w14:textId="77777777" w:rsidR="00F55F45" w:rsidRDefault="00F55F45">
      <w:pPr>
        <w:spacing w:line="480" w:lineRule="auto"/>
        <w:rPr>
          <w:rFonts w:ascii="Times New Roman" w:eastAsia="Times New Roman" w:hAnsi="Times New Roman" w:cs="Times New Roman"/>
          <w:sz w:val="24"/>
          <w:szCs w:val="24"/>
        </w:rPr>
      </w:pPr>
    </w:p>
    <w:p w14:paraId="25C4E87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the metrics in the centralized approach closely mirror those in the distributed setup, showing similar accuracy, loss, recall, and precision values across rounds. This similarity suggests that the distributed approach is successfully capturing global data patterns through federated learning without directly centralizing data.</w:t>
      </w:r>
    </w:p>
    <w:p w14:paraId="0E17CFEA" w14:textId="77777777" w:rsidR="00F55F45" w:rsidRDefault="00F55F45">
      <w:pPr>
        <w:spacing w:line="480" w:lineRule="auto"/>
        <w:rPr>
          <w:rFonts w:ascii="Times New Roman" w:eastAsia="Times New Roman" w:hAnsi="Times New Roman" w:cs="Times New Roman"/>
          <w:sz w:val="24"/>
          <w:szCs w:val="24"/>
        </w:rPr>
      </w:pPr>
    </w:p>
    <w:p w14:paraId="2AB3E396" w14:textId="67B5C274" w:rsidR="00F55F45" w:rsidRPr="00B660E6" w:rsidRDefault="008F1243">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.2 Challenges in the No Augmentation Distributed Setup</w:t>
      </w:r>
    </w:p>
    <w:p w14:paraId="522EC9C2" w14:textId="38F3B5D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federated learning environments, limited data diversity can impede model generalization, especially in healthcare settings where patient populations and data distributions may vary </w:t>
      </w:r>
      <w:r w:rsidR="007B1B7F">
        <w:rPr>
          <w:rStyle w:val="FootnoteReference"/>
          <w:rFonts w:ascii="Times New Roman" w:eastAsia="Times New Roman" w:hAnsi="Times New Roman" w:cs="Times New Roman"/>
          <w:sz w:val="24"/>
          <w:szCs w:val="24"/>
        </w:rPr>
        <w:footnoteReference w:id="45"/>
      </w:r>
      <w:r>
        <w:rPr>
          <w:rFonts w:ascii="Times New Roman" w:eastAsia="Times New Roman" w:hAnsi="Times New Roman" w:cs="Times New Roman"/>
          <w:sz w:val="24"/>
          <w:szCs w:val="24"/>
        </w:rPr>
        <w:t>the local data of each node but struggles to generalize to new, unseen cases. Without augmentation, each node’s reliance solely on its localized data often means that the model has limited exposure to diverse patterns, reducing its robustness in real-world applications</w:t>
      </w:r>
      <w:r w:rsidR="007B1B7F">
        <w:rPr>
          <w:rStyle w:val="FootnoteReference"/>
          <w:rFonts w:ascii="Times New Roman" w:eastAsia="Times New Roman" w:hAnsi="Times New Roman" w:cs="Times New Roman"/>
          <w:sz w:val="24"/>
          <w:szCs w:val="24"/>
        </w:rPr>
        <w:footnoteReference w:id="46"/>
      </w:r>
      <w:r w:rsidR="00615092">
        <w:rPr>
          <w:rFonts w:ascii="Times New Roman" w:eastAsia="Times New Roman" w:hAnsi="Times New Roman" w:cs="Times New Roman"/>
          <w:sz w:val="24"/>
          <w:szCs w:val="24"/>
        </w:rPr>
        <w:t>.</w:t>
      </w:r>
    </w:p>
    <w:p w14:paraId="67FEF044" w14:textId="77777777" w:rsidR="00F55F45" w:rsidRDefault="00F55F45">
      <w:pPr>
        <w:spacing w:line="480" w:lineRule="auto"/>
        <w:rPr>
          <w:rFonts w:ascii="Times New Roman" w:eastAsia="Times New Roman" w:hAnsi="Times New Roman" w:cs="Times New Roman"/>
          <w:sz w:val="24"/>
          <w:szCs w:val="24"/>
        </w:rPr>
      </w:pPr>
    </w:p>
    <w:p w14:paraId="3A5443E9" w14:textId="2F6B1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heterogeneity across nodes presents another challenge, where variations in demographic and environmental factors, data collection methods, and even equipment can result in </w:t>
      </w:r>
      <w:r>
        <w:rPr>
          <w:rFonts w:ascii="Times New Roman" w:eastAsia="Times New Roman" w:hAnsi="Times New Roman" w:cs="Times New Roman"/>
          <w:sz w:val="24"/>
          <w:szCs w:val="24"/>
        </w:rPr>
        <w:lastRenderedPageBreak/>
        <w:t xml:space="preserve">significantly different local data distributions. Standard aggregation methods may fail to reconcile these differences effectively, causing a global model to underperform or favor nodes with majority classes at the expense of minority ones. Techniques like zero-shot data augmentation have been explored to alleviate this issue by generating synthetic data that balances underrepresented classes, thereby promoting fairness and reducing the variance in performance across </w:t>
      </w:r>
      <w:r w:rsidR="00615092">
        <w:rPr>
          <w:rFonts w:ascii="Times New Roman" w:eastAsia="Times New Roman" w:hAnsi="Times New Roman" w:cs="Times New Roman"/>
          <w:sz w:val="24"/>
          <w:szCs w:val="24"/>
        </w:rPr>
        <w:t>nodes (</w:t>
      </w:r>
      <w:r>
        <w:rPr>
          <w:rFonts w:ascii="Times New Roman" w:eastAsia="Times New Roman" w:hAnsi="Times New Roman" w:cs="Times New Roman"/>
          <w:sz w:val="24"/>
          <w:szCs w:val="24"/>
        </w:rPr>
        <w:t>Hao et al.)</w:t>
      </w:r>
      <w:r w:rsidR="00615092">
        <w:rPr>
          <w:rFonts w:ascii="Times New Roman" w:eastAsia="Times New Roman" w:hAnsi="Times New Roman" w:cs="Times New Roman"/>
          <w:sz w:val="24"/>
          <w:szCs w:val="24"/>
        </w:rPr>
        <w:t>.</w:t>
      </w:r>
    </w:p>
    <w:p w14:paraId="4DBE0800" w14:textId="77777777" w:rsidR="00F55F45" w:rsidRDefault="00F55F45">
      <w:pPr>
        <w:spacing w:line="480" w:lineRule="auto"/>
        <w:rPr>
          <w:rFonts w:ascii="Times New Roman" w:eastAsia="Times New Roman" w:hAnsi="Times New Roman" w:cs="Times New Roman"/>
          <w:sz w:val="24"/>
          <w:szCs w:val="24"/>
        </w:rPr>
      </w:pPr>
    </w:p>
    <w:p w14:paraId="0E45D759" w14:textId="46CFC3F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generative adversarial networks (GANs) tailored for federated environments, such as the proposed FeCGAN</w:t>
      </w:r>
      <w:r w:rsidR="00DB1D90">
        <w:rPr>
          <w:rFonts w:ascii="Times New Roman" w:eastAsia="Times New Roman" w:hAnsi="Times New Roman" w:cs="Times New Roman"/>
          <w:sz w:val="24"/>
          <w:szCs w:val="24"/>
        </w:rPr>
        <w:t xml:space="preserve"> by </w:t>
      </w:r>
      <w:r w:rsidR="007B1B7F">
        <w:rPr>
          <w:rStyle w:val="FootnoteReference"/>
          <w:rFonts w:ascii="Times New Roman" w:eastAsia="Times New Roman" w:hAnsi="Times New Roman" w:cs="Times New Roman"/>
          <w:sz w:val="24"/>
          <w:szCs w:val="24"/>
        </w:rPr>
        <w:footnoteReference w:id="47"/>
      </w:r>
      <w:r>
        <w:rPr>
          <w:rFonts w:ascii="Times New Roman" w:eastAsia="Times New Roman" w:hAnsi="Times New Roman" w:cs="Times New Roman"/>
          <w:sz w:val="24"/>
          <w:szCs w:val="24"/>
        </w:rPr>
        <w:t>, have shown promise in addressing data distribution discrepancies by generating synthetic data to improve model generalization across heterogeneous datasets. This approach enables nodes with limited overlapping samples to contribute more effectively to the global model while accommodating the unique data characteristics of each node</w:t>
      </w:r>
      <w:r w:rsidR="00DB1D90">
        <w:rPr>
          <w:rFonts w:ascii="Times New Roman" w:eastAsia="Times New Roman" w:hAnsi="Times New Roman" w:cs="Times New Roman"/>
          <w:sz w:val="24"/>
          <w:szCs w:val="24"/>
        </w:rPr>
        <w:t>.</w:t>
      </w:r>
    </w:p>
    <w:p w14:paraId="286321AA" w14:textId="77777777" w:rsidR="00F55F45" w:rsidRDefault="00F55F45">
      <w:pPr>
        <w:spacing w:line="480" w:lineRule="auto"/>
        <w:rPr>
          <w:rFonts w:ascii="Times New Roman" w:eastAsia="Times New Roman" w:hAnsi="Times New Roman" w:cs="Times New Roman"/>
          <w:sz w:val="24"/>
          <w:szCs w:val="24"/>
        </w:rPr>
      </w:pPr>
    </w:p>
    <w:p w14:paraId="7E0F304D" w14:textId="098C0FC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Healthcare datasets frequently exhibit class imbalance, with certain conditions being rare. Without augmentation, the model may lack sufficient representation of these rare conditions, making it harder to identify them accurately. This limitation is particularly relevant for recall, where the model may miss underrepresented positive cases.</w:t>
      </w:r>
      <w:r w:rsidR="00A927F2">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48"/>
      </w:r>
    </w:p>
    <w:p w14:paraId="27BCE6FF" w14:textId="77777777" w:rsidR="00F55F45" w:rsidRDefault="00F55F45">
      <w:pPr>
        <w:spacing w:line="480" w:lineRule="auto"/>
        <w:rPr>
          <w:rFonts w:ascii="Times New Roman" w:eastAsia="Times New Roman" w:hAnsi="Times New Roman" w:cs="Times New Roman"/>
          <w:sz w:val="24"/>
          <w:szCs w:val="24"/>
        </w:rPr>
      </w:pPr>
    </w:p>
    <w:p w14:paraId="68BCF2A0" w14:textId="77777777" w:rsidR="00B660E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Robustness to Variability: Each node's data may contain subtle variations, such as noise. Without techniques like jittering or time warping, the model may become overly sensitive to these minor differences, potentially affecting robustness and reliability in real-world clinical scenarios.</w:t>
      </w:r>
      <w:r w:rsidR="007B1B7F">
        <w:rPr>
          <w:rStyle w:val="FootnoteReference"/>
          <w:rFonts w:ascii="Times New Roman" w:eastAsia="Times New Roman" w:hAnsi="Times New Roman" w:cs="Times New Roman"/>
          <w:sz w:val="24"/>
          <w:szCs w:val="24"/>
        </w:rPr>
        <w:footnoteReference w:id="49"/>
      </w:r>
    </w:p>
    <w:p w14:paraId="06FC8BFD" w14:textId="5BFBDF9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on Model Generalization: The lack of synthetic samples to broaden the model’s feature space may reduce its adaptability to new data. This limitation can be especially detrimental in healthcare, where models must handle various patient demographics and conditions effectively.</w:t>
      </w:r>
    </w:p>
    <w:p w14:paraId="26BEB2E9" w14:textId="77777777" w:rsidR="00DE4BC9" w:rsidRDefault="00DE4BC9">
      <w:pPr>
        <w:spacing w:line="480" w:lineRule="auto"/>
        <w:jc w:val="center"/>
        <w:rPr>
          <w:rFonts w:ascii="Times New Roman" w:eastAsia="Times New Roman" w:hAnsi="Times New Roman" w:cs="Times New Roman"/>
          <w:sz w:val="24"/>
          <w:szCs w:val="24"/>
        </w:rPr>
      </w:pPr>
    </w:p>
    <w:p w14:paraId="6D2EA0BD" w14:textId="0102761F" w:rsidR="00F55F45" w:rsidRPr="00B660E6"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.3 Summary</w:t>
      </w:r>
    </w:p>
    <w:p w14:paraId="30D9693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no-augmentation distributed approach demonstrates that while the model benefits from federated learning, there are limitations in its ability to generalize and adapt to heterogeneous data. These challenges underscore the role of augmentation in distributed learning, especially in healthcare, where diversity, robustness, and adaptability are essential. Introducing augmentation could address many of the observed limitations, enhancing data diversity, robustness, and model performance across distributed healthcare environments.</w:t>
      </w:r>
    </w:p>
    <w:p w14:paraId="1FA58AC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Experimentation has shown that specific augmentation techniques contribute to improved generalization in the federated model. For instance, augmentations aimed at balancing rare classes have proven effective in enhancing detection rates for underrepresented conditions. Furthermore, techniques that introduce temporal variability help the model adapt better across nodes with different temporal characteristics in their data. These findings highlight the </w:t>
      </w:r>
      <w:r>
        <w:rPr>
          <w:rFonts w:ascii="Times New Roman" w:eastAsia="Times New Roman" w:hAnsi="Times New Roman" w:cs="Times New Roman"/>
          <w:sz w:val="24"/>
          <w:szCs w:val="24"/>
        </w:rPr>
        <w:lastRenderedPageBreak/>
        <w:t>importance of selecting appropriate augmentations to address the specific challenges posed by distributed data.</w:t>
      </w:r>
    </w:p>
    <w:p w14:paraId="02E6239F" w14:textId="77777777" w:rsidR="00B660E6" w:rsidRDefault="00B660E6">
      <w:pPr>
        <w:spacing w:line="480" w:lineRule="auto"/>
        <w:rPr>
          <w:rFonts w:ascii="Times New Roman" w:eastAsia="Times New Roman" w:hAnsi="Times New Roman" w:cs="Times New Roman"/>
          <w:sz w:val="24"/>
          <w:szCs w:val="24"/>
        </w:rPr>
      </w:pPr>
    </w:p>
    <w:p w14:paraId="3082C99A" w14:textId="77777777" w:rsidR="00B660E6" w:rsidRDefault="00B660E6">
      <w:pPr>
        <w:spacing w:line="480" w:lineRule="auto"/>
        <w:rPr>
          <w:rFonts w:ascii="Times New Roman" w:eastAsia="Times New Roman" w:hAnsi="Times New Roman" w:cs="Times New Roman"/>
          <w:sz w:val="24"/>
          <w:szCs w:val="24"/>
        </w:rPr>
      </w:pPr>
    </w:p>
    <w:p w14:paraId="6544BFAD" w14:textId="77777777" w:rsidR="00B660E6" w:rsidRDefault="00B660E6">
      <w:pPr>
        <w:spacing w:line="480" w:lineRule="auto"/>
        <w:rPr>
          <w:rFonts w:ascii="Times New Roman" w:eastAsia="Times New Roman" w:hAnsi="Times New Roman" w:cs="Times New Roman"/>
          <w:sz w:val="24"/>
          <w:szCs w:val="24"/>
        </w:rPr>
      </w:pPr>
    </w:p>
    <w:p w14:paraId="30BE19EE" w14:textId="38AEF884" w:rsidR="00F55F45" w:rsidRPr="00B660E6"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bookmarkStart w:id="56" w:name="_Hlk181734966"/>
      <w:r>
        <w:rPr>
          <w:rFonts w:ascii="Times New Roman" w:eastAsia="Times New Roman" w:hAnsi="Times New Roman" w:cs="Times New Roman"/>
          <w:b/>
          <w:sz w:val="24"/>
          <w:szCs w:val="24"/>
        </w:rPr>
        <w:t>Magnitude Warp Distributed Approach Results</w:t>
      </w:r>
      <w:bookmarkEnd w:id="56"/>
    </w:p>
    <w:p w14:paraId="07F58F6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 experimental findings, magnitude warping was identified as the most effective augmentation technique, providing significant improvements in model performance across various metrics. In this experiment, magnitude warp was applied in a distributed learning setup to assess its impact on federated model training. The performance metrics—loss, accuracy, AUC, recall, and precision—were tracked over five rounds of training, comparing the distributed approach with a centralized setup.</w:t>
      </w:r>
    </w:p>
    <w:p w14:paraId="728B81B6" w14:textId="77777777" w:rsidR="00F55F45" w:rsidRDefault="00F55F45">
      <w:pPr>
        <w:spacing w:line="480" w:lineRule="auto"/>
        <w:rPr>
          <w:rFonts w:ascii="Times New Roman" w:eastAsia="Times New Roman" w:hAnsi="Times New Roman" w:cs="Times New Roman"/>
          <w:sz w:val="24"/>
          <w:szCs w:val="24"/>
        </w:rPr>
      </w:pPr>
    </w:p>
    <w:p w14:paraId="6CFC29C3" w14:textId="4DDAEE18" w:rsidR="00F55F45"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.1 Observations</w:t>
      </w:r>
    </w:p>
    <w:p w14:paraId="68C94584" w14:textId="58291ABD" w:rsidR="00693BDE" w:rsidRPr="00693BDE" w:rsidRDefault="00693BDE" w:rsidP="00693BDE">
      <w:pPr>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Table 4: Distributed metrics on Magnitude Warping</w:t>
      </w:r>
    </w:p>
    <w:tbl>
      <w:tblPr>
        <w:tblStyle w:val="a1"/>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761CA435" w14:textId="77777777">
        <w:tc>
          <w:tcPr>
            <w:tcW w:w="553" w:type="dxa"/>
            <w:tcBorders>
              <w:top w:val="single" w:sz="4" w:space="0" w:color="000000"/>
              <w:bottom w:val="single" w:sz="4" w:space="0" w:color="000000"/>
            </w:tcBorders>
          </w:tcPr>
          <w:p w14:paraId="20DB076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0DB844C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7134376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3E367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1CBC818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06C1A2C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4D8DC5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52D884C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576AAEE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32C4508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3052DE0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6B7AAC2C" w14:textId="77777777">
        <w:tc>
          <w:tcPr>
            <w:tcW w:w="553" w:type="dxa"/>
            <w:tcBorders>
              <w:top w:val="single" w:sz="4" w:space="0" w:color="000000"/>
            </w:tcBorders>
          </w:tcPr>
          <w:p w14:paraId="43D4742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4878A90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0.528649151</w:t>
            </w:r>
          </w:p>
        </w:tc>
        <w:tc>
          <w:tcPr>
            <w:tcW w:w="880" w:type="dxa"/>
            <w:tcBorders>
              <w:top w:val="single" w:sz="4" w:space="0" w:color="000000"/>
            </w:tcBorders>
          </w:tcPr>
          <w:p w14:paraId="57FA29F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0" w:type="dxa"/>
            <w:tcBorders>
              <w:top w:val="single" w:sz="4" w:space="0" w:color="000000"/>
            </w:tcBorders>
          </w:tcPr>
          <w:p w14:paraId="3329E0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0.744538069</w:t>
            </w:r>
          </w:p>
        </w:tc>
        <w:tc>
          <w:tcPr>
            <w:tcW w:w="881" w:type="dxa"/>
            <w:tcBorders>
              <w:top w:val="single" w:sz="4" w:space="0" w:color="000000"/>
            </w:tcBorders>
          </w:tcPr>
          <w:p w14:paraId="6884FF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515D0EE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7A12BCF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0.528686821</w:t>
            </w:r>
          </w:p>
        </w:tc>
        <w:tc>
          <w:tcPr>
            <w:tcW w:w="881" w:type="dxa"/>
            <w:tcBorders>
              <w:top w:val="single" w:sz="4" w:space="0" w:color="000000"/>
            </w:tcBorders>
          </w:tcPr>
          <w:p w14:paraId="3BE931C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1" w:type="dxa"/>
            <w:tcBorders>
              <w:top w:val="single" w:sz="4" w:space="0" w:color="000000"/>
            </w:tcBorders>
          </w:tcPr>
          <w:p w14:paraId="7C270FC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019554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58E5304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0.74451226</w:t>
            </w:r>
          </w:p>
        </w:tc>
      </w:tr>
      <w:tr w:rsidR="00F55F45" w14:paraId="70FF6EFB" w14:textId="77777777">
        <w:tc>
          <w:tcPr>
            <w:tcW w:w="553" w:type="dxa"/>
          </w:tcPr>
          <w:p w14:paraId="5C2C141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220C676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0.483210951</w:t>
            </w:r>
          </w:p>
        </w:tc>
        <w:tc>
          <w:tcPr>
            <w:tcW w:w="880" w:type="dxa"/>
          </w:tcPr>
          <w:p w14:paraId="50E72C6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0" w:type="dxa"/>
          </w:tcPr>
          <w:p w14:paraId="4F9FA41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0.781174183</w:t>
            </w:r>
          </w:p>
        </w:tc>
        <w:tc>
          <w:tcPr>
            <w:tcW w:w="881" w:type="dxa"/>
          </w:tcPr>
          <w:p w14:paraId="3A67E2E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3E7951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4F2FC69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0.483225822</w:t>
            </w:r>
          </w:p>
        </w:tc>
        <w:tc>
          <w:tcPr>
            <w:tcW w:w="881" w:type="dxa"/>
          </w:tcPr>
          <w:p w14:paraId="76E278B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1" w:type="dxa"/>
          </w:tcPr>
          <w:p w14:paraId="693E6AA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1A8EAF3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6EE5627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0.781134963</w:t>
            </w:r>
          </w:p>
        </w:tc>
      </w:tr>
      <w:tr w:rsidR="00F55F45" w14:paraId="5E871FDE" w14:textId="77777777">
        <w:tc>
          <w:tcPr>
            <w:tcW w:w="553" w:type="dxa"/>
          </w:tcPr>
          <w:p w14:paraId="125187D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5CD562A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0.492658079</w:t>
            </w:r>
          </w:p>
        </w:tc>
        <w:tc>
          <w:tcPr>
            <w:tcW w:w="880" w:type="dxa"/>
          </w:tcPr>
          <w:p w14:paraId="0135895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0" w:type="dxa"/>
          </w:tcPr>
          <w:p w14:paraId="7DE19F32"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0.782415211</w:t>
            </w:r>
          </w:p>
        </w:tc>
        <w:tc>
          <w:tcPr>
            <w:tcW w:w="881" w:type="dxa"/>
          </w:tcPr>
          <w:p w14:paraId="53A538E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0484BE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739F34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0.492673963</w:t>
            </w:r>
          </w:p>
        </w:tc>
        <w:tc>
          <w:tcPr>
            <w:tcW w:w="881" w:type="dxa"/>
          </w:tcPr>
          <w:p w14:paraId="3D9F3EB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1" w:type="dxa"/>
          </w:tcPr>
          <w:p w14:paraId="2134AD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7CDF674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218AA27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0.782398403</w:t>
            </w:r>
          </w:p>
        </w:tc>
      </w:tr>
      <w:tr w:rsidR="00F55F45" w14:paraId="4FF89156" w14:textId="77777777">
        <w:tc>
          <w:tcPr>
            <w:tcW w:w="553" w:type="dxa"/>
          </w:tcPr>
          <w:p w14:paraId="00DE7EC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w:t>
            </w:r>
          </w:p>
        </w:tc>
        <w:tc>
          <w:tcPr>
            <w:tcW w:w="880" w:type="dxa"/>
          </w:tcPr>
          <w:p w14:paraId="72B2B78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0.49675858</w:t>
            </w:r>
          </w:p>
        </w:tc>
        <w:tc>
          <w:tcPr>
            <w:tcW w:w="880" w:type="dxa"/>
          </w:tcPr>
          <w:p w14:paraId="4D371C4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0.77361238</w:t>
            </w:r>
          </w:p>
        </w:tc>
        <w:tc>
          <w:tcPr>
            <w:tcW w:w="880" w:type="dxa"/>
          </w:tcPr>
          <w:p w14:paraId="564455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0.78357774</w:t>
            </w:r>
          </w:p>
        </w:tc>
        <w:tc>
          <w:tcPr>
            <w:tcW w:w="881" w:type="dxa"/>
          </w:tcPr>
          <w:p w14:paraId="169ECE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0.452369308</w:t>
            </w:r>
          </w:p>
        </w:tc>
        <w:tc>
          <w:tcPr>
            <w:tcW w:w="881" w:type="dxa"/>
          </w:tcPr>
          <w:p w14:paraId="6555E54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0.56840682</w:t>
            </w:r>
          </w:p>
        </w:tc>
        <w:tc>
          <w:tcPr>
            <w:tcW w:w="881" w:type="dxa"/>
          </w:tcPr>
          <w:p w14:paraId="2B4AD91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0.496786624</w:t>
            </w:r>
          </w:p>
        </w:tc>
        <w:tc>
          <w:tcPr>
            <w:tcW w:w="881" w:type="dxa"/>
          </w:tcPr>
          <w:p w14:paraId="71766B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0.773521364</w:t>
            </w:r>
          </w:p>
        </w:tc>
        <w:tc>
          <w:tcPr>
            <w:tcW w:w="881" w:type="dxa"/>
          </w:tcPr>
          <w:p w14:paraId="6703C69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16E60C6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0.568212509</w:t>
            </w:r>
          </w:p>
        </w:tc>
        <w:tc>
          <w:tcPr>
            <w:tcW w:w="881" w:type="dxa"/>
          </w:tcPr>
          <w:p w14:paraId="1275E5A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0.783560097</w:t>
            </w:r>
          </w:p>
        </w:tc>
      </w:tr>
      <w:tr w:rsidR="00F55F45" w14:paraId="2F857069" w14:textId="77777777">
        <w:tc>
          <w:tcPr>
            <w:tcW w:w="553" w:type="dxa"/>
          </w:tcPr>
          <w:p w14:paraId="0DEC5D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3FC2EF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0.50965488</w:t>
            </w:r>
          </w:p>
        </w:tc>
        <w:tc>
          <w:tcPr>
            <w:tcW w:w="880" w:type="dxa"/>
          </w:tcPr>
          <w:p w14:paraId="34679D0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0.770063698</w:t>
            </w:r>
          </w:p>
        </w:tc>
        <w:tc>
          <w:tcPr>
            <w:tcW w:w="880" w:type="dxa"/>
          </w:tcPr>
          <w:p w14:paraId="060123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0.780104697</w:t>
            </w:r>
          </w:p>
        </w:tc>
        <w:tc>
          <w:tcPr>
            <w:tcW w:w="881" w:type="dxa"/>
          </w:tcPr>
          <w:p w14:paraId="74B580B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7218E57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0.560036242</w:t>
            </w:r>
          </w:p>
        </w:tc>
        <w:tc>
          <w:tcPr>
            <w:tcW w:w="881" w:type="dxa"/>
          </w:tcPr>
          <w:p w14:paraId="402719F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0.509690166</w:t>
            </w:r>
          </w:p>
        </w:tc>
        <w:tc>
          <w:tcPr>
            <w:tcW w:w="881" w:type="dxa"/>
          </w:tcPr>
          <w:p w14:paraId="371BBA3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0.770154715</w:t>
            </w:r>
          </w:p>
        </w:tc>
        <w:tc>
          <w:tcPr>
            <w:tcW w:w="881" w:type="dxa"/>
          </w:tcPr>
          <w:p w14:paraId="3DC3FDF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22F2BDB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0.560290098</w:t>
            </w:r>
          </w:p>
        </w:tc>
        <w:tc>
          <w:tcPr>
            <w:tcW w:w="881" w:type="dxa"/>
          </w:tcPr>
          <w:p w14:paraId="55656FF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0.780104637</w:t>
            </w:r>
          </w:p>
        </w:tc>
      </w:tr>
    </w:tbl>
    <w:p w14:paraId="2D363487" w14:textId="77777777" w:rsidR="00F55F45" w:rsidRDefault="00F55F45">
      <w:pPr>
        <w:spacing w:line="480" w:lineRule="auto"/>
        <w:rPr>
          <w:rFonts w:ascii="Times New Roman" w:eastAsia="Times New Roman" w:hAnsi="Times New Roman" w:cs="Times New Roman"/>
          <w:sz w:val="24"/>
          <w:szCs w:val="24"/>
        </w:rPr>
      </w:pPr>
    </w:p>
    <w:p w14:paraId="1389E45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Accuracy: With magnitude warping, the distributed model’s accuracy begins at 0.7534 in round 1 and improves to 0.7701 by round 5. This upward trend indicates that magnitude warping helps the model capture critical patterns in the data, enhancing its predictive accuracy across nodes. The increased accuracy highlights magnitude warp’s effectiveness in allowing the model to generalize better across the diverse data environments of each node.</w:t>
      </w:r>
    </w:p>
    <w:p w14:paraId="2C0A2B36" w14:textId="77777777" w:rsidR="00F55F45" w:rsidRDefault="00F55F45">
      <w:pPr>
        <w:spacing w:line="480" w:lineRule="auto"/>
        <w:rPr>
          <w:rFonts w:ascii="Times New Roman" w:eastAsia="Times New Roman" w:hAnsi="Times New Roman" w:cs="Times New Roman"/>
          <w:sz w:val="24"/>
          <w:szCs w:val="24"/>
        </w:rPr>
      </w:pPr>
    </w:p>
    <w:p w14:paraId="1D287A4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The distributed loss starts at 0.5286 in the first round and decreases to 0.5096 by the fifth round. This steady decline reflects improved model confidence and lower error rates in predictions, a positive outcome resulting from the added variability introduced by magnitude warping. Lower loss values indicate that the model can better adapt to the range of signal intensities simulated through this augmentation.</w:t>
      </w:r>
    </w:p>
    <w:p w14:paraId="34E7D075" w14:textId="77777777" w:rsidR="00F55F45" w:rsidRDefault="00F55F45">
      <w:pPr>
        <w:spacing w:line="480" w:lineRule="auto"/>
        <w:rPr>
          <w:rFonts w:ascii="Times New Roman" w:eastAsia="Times New Roman" w:hAnsi="Times New Roman" w:cs="Times New Roman"/>
          <w:sz w:val="24"/>
          <w:szCs w:val="24"/>
        </w:rPr>
      </w:pPr>
    </w:p>
    <w:p w14:paraId="3C34EA1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AUC, representing the model’s discriminative power, shows an improvement from 0.7445 in round 1 to 0.7801 in round 5. The increasing AUC indicates that magnitude warping helps the model better distinguish between classes, a crucial aspect for clinical applications where the ability to detect and differentiate conditions accurately is essential.</w:t>
      </w:r>
    </w:p>
    <w:p w14:paraId="5505B9DE" w14:textId="77777777" w:rsidR="00F55F45" w:rsidRDefault="00F55F45">
      <w:pPr>
        <w:spacing w:line="480" w:lineRule="auto"/>
        <w:rPr>
          <w:rFonts w:ascii="Times New Roman" w:eastAsia="Times New Roman" w:hAnsi="Times New Roman" w:cs="Times New Roman"/>
          <w:sz w:val="24"/>
          <w:szCs w:val="24"/>
        </w:rPr>
      </w:pPr>
    </w:p>
    <w:p w14:paraId="57B84BF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Distributed Recall and Precision: Recall and precision both see incremental gains over the rounds, with recall starting at 0.4438 and ending at 0.4427, and precision improving from 0.5171 to 0.5600. These metrics suggest that magnitude warping enhances the model’s ability to correctly identify positive cases and reduce false positives. This is particularly relevant in healthcare, where both high recall and precision are important for reducing missed diagnoses and minimizing false alarms.</w:t>
      </w:r>
    </w:p>
    <w:p w14:paraId="54484103" w14:textId="77777777" w:rsidR="00F55F45" w:rsidRDefault="00F55F45">
      <w:pPr>
        <w:spacing w:line="480" w:lineRule="auto"/>
        <w:rPr>
          <w:rFonts w:ascii="Times New Roman" w:eastAsia="Times New Roman" w:hAnsi="Times New Roman" w:cs="Times New Roman"/>
          <w:sz w:val="24"/>
          <w:szCs w:val="24"/>
        </w:rPr>
      </w:pPr>
    </w:p>
    <w:p w14:paraId="72F305F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Comparatively, the centralized approach mirrors the distributed results closely, with similar accuracy, loss, recall, and precision values across all rounds. This consistency shows that the federated model with magnitude warp augmentation performs nearly as well as a centralized model, emphasizing the potential of magnitude warping to improve distributed learning outcomes in a privacy-preserving setting.</w:t>
      </w:r>
    </w:p>
    <w:p w14:paraId="2D930DF8" w14:textId="77777777" w:rsidR="00A14493" w:rsidRDefault="00A14493" w:rsidP="008F1243">
      <w:pPr>
        <w:spacing w:line="480" w:lineRule="auto"/>
        <w:rPr>
          <w:rFonts w:ascii="Times New Roman" w:eastAsia="Times New Roman" w:hAnsi="Times New Roman" w:cs="Times New Roman"/>
          <w:i/>
          <w:sz w:val="24"/>
          <w:szCs w:val="24"/>
        </w:rPr>
      </w:pPr>
    </w:p>
    <w:p w14:paraId="2454E929" w14:textId="3BF3A22C"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.2 Advantages of Magnitude Warp in Distributed Learning</w:t>
      </w:r>
    </w:p>
    <w:p w14:paraId="68818F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Generalization: Magnitude warping introduces variability in signal amplitude, helping the model learn from a broader range of intensities. This variation supports the model’s ability to generalize across different patient demographics and device settings in a distributed healthcare setup, where data can be highly heterogeneous.</w:t>
      </w:r>
    </w:p>
    <w:p w14:paraId="4D79773D" w14:textId="77777777" w:rsidR="00F55F45" w:rsidRDefault="00F55F45">
      <w:pPr>
        <w:spacing w:line="480" w:lineRule="auto"/>
        <w:rPr>
          <w:rFonts w:ascii="Times New Roman" w:eastAsia="Times New Roman" w:hAnsi="Times New Roman" w:cs="Times New Roman"/>
          <w:sz w:val="24"/>
          <w:szCs w:val="24"/>
        </w:rPr>
      </w:pPr>
    </w:p>
    <w:p w14:paraId="47E04A7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Robustness to Data Heterogeneity: By simulating changes in signal strength, magnitude warping makes the model more resilient to differences across nodes. This </w:t>
      </w:r>
      <w:r>
        <w:rPr>
          <w:rFonts w:ascii="Times New Roman" w:eastAsia="Times New Roman" w:hAnsi="Times New Roman" w:cs="Times New Roman"/>
          <w:sz w:val="24"/>
          <w:szCs w:val="24"/>
        </w:rPr>
        <w:lastRenderedPageBreak/>
        <w:t>augmentation allows the model to learn from data with varying intensities, which is beneficial in environments where equipment or recording conditions might differ.</w:t>
      </w:r>
    </w:p>
    <w:p w14:paraId="0295488B" w14:textId="77777777" w:rsidR="00F55F45" w:rsidRDefault="00F55F45">
      <w:pPr>
        <w:spacing w:line="480" w:lineRule="auto"/>
        <w:rPr>
          <w:rFonts w:ascii="Times New Roman" w:eastAsia="Times New Roman" w:hAnsi="Times New Roman" w:cs="Times New Roman"/>
          <w:sz w:val="24"/>
          <w:szCs w:val="24"/>
        </w:rPr>
      </w:pPr>
    </w:p>
    <w:p w14:paraId="340CAE6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Class Balance: Magnitude warping indirectly addresses class imbalance by amplifying features that might otherwise be underrepresented in the data. This allows the model to pay more attention to subtle signal variations that could indicate rare conditions, ultimately improving recall for less common classes.</w:t>
      </w:r>
    </w:p>
    <w:p w14:paraId="658B57D8" w14:textId="77777777" w:rsidR="00F55F45" w:rsidRDefault="00F55F45">
      <w:pPr>
        <w:spacing w:line="480" w:lineRule="auto"/>
        <w:rPr>
          <w:rFonts w:ascii="Times New Roman" w:eastAsia="Times New Roman" w:hAnsi="Times New Roman" w:cs="Times New Roman"/>
          <w:sz w:val="24"/>
          <w:szCs w:val="24"/>
        </w:rPr>
      </w:pPr>
    </w:p>
    <w:p w14:paraId="2DB5F3A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metrics over rounds indicates that magnitude warping facilitates meaningful updates during each aggregation cycle. This helps the model converge more efficiently, reducing the time and communication resources needed to reach satisfactory performance.</w:t>
      </w:r>
    </w:p>
    <w:p w14:paraId="02C09A73" w14:textId="77777777" w:rsidR="00A14493" w:rsidRDefault="00A14493" w:rsidP="008F1243">
      <w:pPr>
        <w:spacing w:line="480" w:lineRule="auto"/>
        <w:rPr>
          <w:rFonts w:ascii="Times New Roman" w:eastAsia="Times New Roman" w:hAnsi="Times New Roman" w:cs="Times New Roman"/>
          <w:i/>
          <w:sz w:val="24"/>
          <w:szCs w:val="24"/>
        </w:rPr>
      </w:pPr>
    </w:p>
    <w:p w14:paraId="36B46BBD" w14:textId="0CA13FD7"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.3 Challenges and Limitations</w:t>
      </w:r>
    </w:p>
    <w:p w14:paraId="112180BA" w14:textId="211AC40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magnitude warping has shown to be effective, there are some challenges and limitations associated with its use:</w:t>
      </w:r>
    </w:p>
    <w:p w14:paraId="2F03B2AB" w14:textId="1ADEAE0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Tuning: Selecting appropriate parameters for magnitude warping is essential to avoid introducing excessive variability that could distort the signal. In distributed learning, tuning these parameters across nodes can be challenging, as each node may require adjustments based on its unique data characteristics.</w:t>
      </w:r>
    </w:p>
    <w:p w14:paraId="1EEB77A1" w14:textId="6BC76E4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Computational Overhead: Magnitude warping can be computationally intensive, especially in nodes with limited processing power. This additional processing could increase the time required for local training, impacting the overall efficiency of the </w:t>
      </w:r>
      <w:proofErr w:type="gramStart"/>
      <w:r>
        <w:rPr>
          <w:rFonts w:ascii="Times New Roman" w:eastAsia="Times New Roman" w:hAnsi="Times New Roman" w:cs="Times New Roman"/>
          <w:sz w:val="24"/>
          <w:szCs w:val="24"/>
        </w:rPr>
        <w:t>distributed</w:t>
      </w:r>
      <w:proofErr w:type="gramEnd"/>
      <w:r>
        <w:rPr>
          <w:rFonts w:ascii="Times New Roman" w:eastAsia="Times New Roman" w:hAnsi="Times New Roman" w:cs="Times New Roman"/>
          <w:sz w:val="24"/>
          <w:szCs w:val="24"/>
        </w:rPr>
        <w:t xml:space="preserve"> setup.</w:t>
      </w:r>
    </w:p>
    <w:p w14:paraId="4EF75A12" w14:textId="675B2C62" w:rsidR="00A14493" w:rsidRDefault="00000000" w:rsidP="008F124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of Overgeneralization: While magnitude warping helps the model generalize across different nodes, excessive warping could lead to overgeneralization, where the model becomes less sensitive to subtle features critical for distinguishing similar conditions. Careful calibration is needed to ensure that the augmentation strikes a balance between generalization and specificity.</w:t>
      </w:r>
    </w:p>
    <w:p w14:paraId="585765C0" w14:textId="77777777" w:rsidR="008F1243" w:rsidRPr="008F1243" w:rsidRDefault="008F1243" w:rsidP="008F1243">
      <w:pPr>
        <w:spacing w:line="480" w:lineRule="auto"/>
        <w:rPr>
          <w:rFonts w:ascii="Times New Roman" w:eastAsia="Times New Roman" w:hAnsi="Times New Roman" w:cs="Times New Roman"/>
          <w:sz w:val="24"/>
          <w:szCs w:val="24"/>
        </w:rPr>
      </w:pPr>
    </w:p>
    <w:p w14:paraId="38685C79" w14:textId="5CDE7FEB"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.4 Summary</w:t>
      </w:r>
    </w:p>
    <w:p w14:paraId="16B0564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warping has proven to be an effective augmentation technique for distributed learning in healthcare, significantly enhancing accuracy, AUC, and precision. By introducing variability in signal amplitude, it enables the model to generalize across diverse data sources, making it better suited for federated healthcare applications. However, careful parameter tuning is necessary to prevent overgeneralization and manage computational overhead. Overall, magnitude warping presents a promising approach for improving distributed learning models, particularly in scenarios where data heterogeneity and class imbalance are prominent.</w:t>
      </w:r>
    </w:p>
    <w:p w14:paraId="75D35B86" w14:textId="77777777" w:rsidR="002700EB" w:rsidRDefault="002700EB">
      <w:pPr>
        <w:spacing w:line="480" w:lineRule="auto"/>
        <w:rPr>
          <w:rFonts w:ascii="Times New Roman" w:eastAsia="Times New Roman" w:hAnsi="Times New Roman" w:cs="Times New Roman"/>
          <w:i/>
          <w:sz w:val="24"/>
          <w:szCs w:val="24"/>
        </w:rPr>
      </w:pPr>
    </w:p>
    <w:p w14:paraId="03CEDDA2" w14:textId="66B7A3BF"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4.7 </w:t>
      </w:r>
      <w:bookmarkStart w:id="57" w:name="_Hlk181735034"/>
      <w:r w:rsidRPr="00693BDE">
        <w:rPr>
          <w:rFonts w:ascii="Times New Roman" w:eastAsia="Times New Roman" w:hAnsi="Times New Roman" w:cs="Times New Roman"/>
          <w:iCs/>
          <w:sz w:val="24"/>
          <w:szCs w:val="24"/>
        </w:rPr>
        <w:t>Challenges and Limitations</w:t>
      </w:r>
      <w:bookmarkEnd w:id="57"/>
    </w:p>
    <w:p w14:paraId="3219532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augmentation techniques are beneficial in distributed learning, they also introduce challenges, especially in terms of computation and communication overhead. Complex </w:t>
      </w:r>
      <w:r>
        <w:rPr>
          <w:rFonts w:ascii="Times New Roman" w:eastAsia="Times New Roman" w:hAnsi="Times New Roman" w:cs="Times New Roman"/>
          <w:sz w:val="24"/>
          <w:szCs w:val="24"/>
        </w:rPr>
        <w:lastRenderedPageBreak/>
        <w:t>augmentations require more processing power, which can be a limitation for nodes with restricted computational resources. Additionally, augmentations that significantly alter data distribution might lead to inconsistent model updates, affecting the stability of the global model.</w:t>
      </w:r>
    </w:p>
    <w:p w14:paraId="109743E7" w14:textId="77777777" w:rsidR="00F55F45" w:rsidRDefault="00F55F45">
      <w:pPr>
        <w:spacing w:line="480" w:lineRule="auto"/>
        <w:rPr>
          <w:rFonts w:ascii="Times New Roman" w:eastAsia="Times New Roman" w:hAnsi="Times New Roman" w:cs="Times New Roman"/>
          <w:sz w:val="24"/>
          <w:szCs w:val="24"/>
        </w:rPr>
      </w:pPr>
    </w:p>
    <w:p w14:paraId="1614B4C2" w14:textId="1D3471A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the risk of introducing </w:t>
      </w:r>
      <w:r w:rsidR="00027A8A">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through augmentation, which could potentially affect model interpretability. In healthcare applications, where interpretability is essential, ensuring that augmented data retains clinical relevance is paramount. There are also privacy concerns specific to healthcare data in federated learning. Augmentation must be carefully applied to prevent any inadvertent leakage of patient data patterns that could compromise privacy.</w:t>
      </w:r>
    </w:p>
    <w:p w14:paraId="33674707" w14:textId="77777777" w:rsidR="00F55F45" w:rsidRDefault="00F55F45">
      <w:pPr>
        <w:spacing w:line="480" w:lineRule="auto"/>
        <w:rPr>
          <w:rFonts w:ascii="Times New Roman" w:eastAsia="Times New Roman" w:hAnsi="Times New Roman" w:cs="Times New Roman"/>
          <w:sz w:val="24"/>
          <w:szCs w:val="24"/>
        </w:rPr>
      </w:pPr>
    </w:p>
    <w:p w14:paraId="1C1C9523" w14:textId="094AD5F8"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4.8 </w:t>
      </w:r>
      <w:bookmarkStart w:id="58" w:name="_Hlk181735061"/>
      <w:r w:rsidRPr="00693BDE">
        <w:rPr>
          <w:rFonts w:ascii="Times New Roman" w:eastAsia="Times New Roman" w:hAnsi="Times New Roman" w:cs="Times New Roman"/>
          <w:iCs/>
          <w:sz w:val="24"/>
          <w:szCs w:val="24"/>
        </w:rPr>
        <w:t>Future Directions</w:t>
      </w:r>
      <w:bookmarkEnd w:id="58"/>
    </w:p>
    <w:p w14:paraId="0F921F0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federated learning, data augmentation continues to evolve with promising directions for improving model robustness, fairness, and consistency across distributed nodes. Future advancements include adaptive augmentation methods, integration of explainability tools, and real-time feedback-driven dynamic augmentation.</w:t>
      </w:r>
    </w:p>
    <w:p w14:paraId="1B683E55" w14:textId="77777777" w:rsidR="002700EB" w:rsidRDefault="002700EB">
      <w:pPr>
        <w:spacing w:line="480" w:lineRule="auto"/>
        <w:jc w:val="center"/>
        <w:rPr>
          <w:rFonts w:ascii="Times New Roman" w:eastAsia="Times New Roman" w:hAnsi="Times New Roman" w:cs="Times New Roman"/>
          <w:b/>
          <w:sz w:val="24"/>
          <w:szCs w:val="24"/>
        </w:rPr>
      </w:pPr>
    </w:p>
    <w:p w14:paraId="1EE241F3" w14:textId="5EDE4A63" w:rsidR="00A14493"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4.8.1 </w:t>
      </w:r>
      <w:bookmarkStart w:id="59" w:name="_Hlk181735107"/>
      <w:r>
        <w:rPr>
          <w:rFonts w:ascii="Times New Roman" w:eastAsia="Times New Roman" w:hAnsi="Times New Roman" w:cs="Times New Roman"/>
          <w:b/>
          <w:sz w:val="24"/>
          <w:szCs w:val="24"/>
        </w:rPr>
        <w:t>Adaptive Augmentation</w:t>
      </w:r>
      <w:bookmarkEnd w:id="59"/>
    </w:p>
    <w:p w14:paraId="698263AB" w14:textId="5CF2313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augmentation techniques that can dynamically adjust parameters based on individual node characteristics offer a promising pathway to improve model consistency. Unlike traditional augmentation techniques with static parameters, adaptive approaches enable the model to fine-</w:t>
      </w:r>
      <w:r>
        <w:rPr>
          <w:rFonts w:ascii="Times New Roman" w:eastAsia="Times New Roman" w:hAnsi="Times New Roman" w:cs="Times New Roman"/>
          <w:sz w:val="24"/>
          <w:szCs w:val="24"/>
        </w:rPr>
        <w:lastRenderedPageBreak/>
        <w:t>tune augmentation parameters according to the local data characteristics of each node. For instance, FeCGAN introduces the use of a central generator to synthesize data based on the specific needs of each participating node, considering both the scarcity and distribution variance of data</w:t>
      </w:r>
      <w:r w:rsidR="007B1B7F">
        <w:rPr>
          <w:rStyle w:val="FootnoteReference"/>
          <w:rFonts w:ascii="Times New Roman" w:eastAsia="Times New Roman" w:hAnsi="Times New Roman" w:cs="Times New Roman"/>
          <w:sz w:val="24"/>
          <w:szCs w:val="24"/>
        </w:rPr>
        <w:footnoteReference w:id="50"/>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methods are particularly useful in heterogeneous environments where data distribution can significantly vary across nodes, as seen in healthcare applications where patient demographics and equipment types differ between institutions</w:t>
      </w:r>
      <w:r w:rsidR="007B1B7F">
        <w:rPr>
          <w:rStyle w:val="FootnoteReference"/>
          <w:rFonts w:ascii="Times New Roman" w:eastAsia="Times New Roman" w:hAnsi="Times New Roman" w:cs="Times New Roman"/>
          <w:sz w:val="24"/>
          <w:szCs w:val="24"/>
        </w:rPr>
        <w:footnoteReference w:id="51"/>
      </w:r>
    </w:p>
    <w:p w14:paraId="3B47C1EB" w14:textId="77777777" w:rsidR="00A14493" w:rsidRDefault="00A14493" w:rsidP="00BF79DB">
      <w:pPr>
        <w:spacing w:line="480" w:lineRule="auto"/>
        <w:rPr>
          <w:rFonts w:ascii="Times New Roman" w:eastAsia="Times New Roman" w:hAnsi="Times New Roman" w:cs="Times New Roman"/>
          <w:b/>
          <w:sz w:val="24"/>
          <w:szCs w:val="24"/>
        </w:rPr>
      </w:pPr>
    </w:p>
    <w:p w14:paraId="27616A7A" w14:textId="45D1A1FB" w:rsidR="00F55F45"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4.8.2 </w:t>
      </w:r>
      <w:bookmarkStart w:id="60" w:name="_Hlk181735117"/>
      <w:r>
        <w:rPr>
          <w:rFonts w:ascii="Times New Roman" w:eastAsia="Times New Roman" w:hAnsi="Times New Roman" w:cs="Times New Roman"/>
          <w:b/>
          <w:sz w:val="24"/>
          <w:szCs w:val="24"/>
        </w:rPr>
        <w:t>Explainability Tools</w:t>
      </w:r>
      <w:bookmarkEnd w:id="60"/>
    </w:p>
    <w:p w14:paraId="5F3EA0A3" w14:textId="4E3E80A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explainability tools with federated learning models augmented by synthetic data is essential for fostering trust and transparency, especially in sensitive fields like healthcare. Techniques like Fed-ZDAC, which uses zero-shot data augmentation at the client-side to introduce synthetic data for underrepresented classes, allow models to generalize better across diverse data sources. However, with synthetic data playing a role in model learning, understanding how augmented data influences decisions is crucial. Visualization tools that highlight feature importance or reveal model sensitivity to different synthetic samples can provide insight into model behavior, enhancing interpretability and aiding in error analysis</w:t>
      </w:r>
      <w:r w:rsidR="007B1B7F">
        <w:rPr>
          <w:rStyle w:val="FootnoteReference"/>
          <w:rFonts w:ascii="Times New Roman" w:eastAsia="Times New Roman" w:hAnsi="Times New Roman" w:cs="Times New Roman"/>
          <w:sz w:val="24"/>
          <w:szCs w:val="24"/>
        </w:rPr>
        <w:footnoteReference w:id="52"/>
      </w:r>
    </w:p>
    <w:p w14:paraId="197C3C30" w14:textId="77777777" w:rsidR="002700EB" w:rsidRDefault="002700EB">
      <w:pPr>
        <w:spacing w:line="480" w:lineRule="auto"/>
        <w:jc w:val="center"/>
        <w:rPr>
          <w:rFonts w:ascii="Times New Roman" w:eastAsia="Times New Roman" w:hAnsi="Times New Roman" w:cs="Times New Roman"/>
          <w:b/>
          <w:sz w:val="24"/>
          <w:szCs w:val="24"/>
        </w:rPr>
      </w:pPr>
    </w:p>
    <w:p w14:paraId="644110DE" w14:textId="10D8A703" w:rsidR="002700EB"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4.8.3 </w:t>
      </w:r>
      <w:bookmarkStart w:id="61" w:name="_Hlk181735243"/>
      <w:r>
        <w:rPr>
          <w:rFonts w:ascii="Times New Roman" w:eastAsia="Times New Roman" w:hAnsi="Times New Roman" w:cs="Times New Roman"/>
          <w:b/>
          <w:sz w:val="24"/>
          <w:szCs w:val="24"/>
        </w:rPr>
        <w:t>Dynamic Augmentation Based on Real-Time Feedback</w:t>
      </w:r>
      <w:bookmarkEnd w:id="61"/>
    </w:p>
    <w:p w14:paraId="416EBEDF" w14:textId="3AF1A5A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Real-time feedback-driven augmentation allows models to adapt their data generation strategies based on continuous performance monitoring. This approach enables federated learning setups to apply the most effective augmentation types in response to dynamic data conditions. For example, FeCGAN uses a feedback mechanism through the FedKL aggregation algorithm to align generated data with local distributions, ensuring the synthetic data better complements each node's specific data structure</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Implementing real-time adjustments in data augmentation can be particularly beneficial in fields with fluctuating data distributions, such as healthcare, where seasonal trends or demographic shifts may impact data characteristics.</w:t>
      </w:r>
      <w:r w:rsidR="007B1B7F">
        <w:rPr>
          <w:rStyle w:val="FootnoteReference"/>
          <w:rFonts w:ascii="Times New Roman" w:eastAsia="Times New Roman" w:hAnsi="Times New Roman" w:cs="Times New Roman"/>
          <w:sz w:val="24"/>
          <w:szCs w:val="24"/>
        </w:rPr>
        <w:footnoteReference w:id="53"/>
      </w:r>
    </w:p>
    <w:p w14:paraId="509D544B" w14:textId="77777777" w:rsidR="00F55F45" w:rsidRDefault="00F55F45">
      <w:pPr>
        <w:spacing w:line="480" w:lineRule="auto"/>
        <w:rPr>
          <w:rFonts w:ascii="Times New Roman" w:eastAsia="Times New Roman" w:hAnsi="Times New Roman" w:cs="Times New Roman"/>
          <w:sz w:val="24"/>
          <w:szCs w:val="24"/>
        </w:rPr>
      </w:pPr>
    </w:p>
    <w:p w14:paraId="22E56243" w14:textId="628BD8E8" w:rsidR="00F55F45" w:rsidRPr="00693BDE" w:rsidRDefault="006700B0"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4.9 </w:t>
      </w:r>
      <w:bookmarkStart w:id="62" w:name="_Hlk181735274"/>
      <w:r w:rsidRPr="00693BDE">
        <w:rPr>
          <w:rFonts w:ascii="Times New Roman" w:eastAsia="Times New Roman" w:hAnsi="Times New Roman" w:cs="Times New Roman"/>
          <w:iCs/>
          <w:sz w:val="24"/>
          <w:szCs w:val="24"/>
        </w:rPr>
        <w:t>Related Works</w:t>
      </w:r>
      <w:bookmarkEnd w:id="62"/>
    </w:p>
    <w:p w14:paraId="54F77B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data augmentation techniques in distributed learning, particularly federated learning, has gained significant attention due to its potential to address data limitations while preserving privacy. Recent studies have explored various approaches to enhance model performance and generalizability in distributed healthcare environments, where data often remains siloed across institutions.</w:t>
      </w:r>
    </w:p>
    <w:p w14:paraId="3546212B" w14:textId="77777777" w:rsidR="00F55F45" w:rsidRDefault="00F55F45">
      <w:pPr>
        <w:spacing w:line="480" w:lineRule="auto"/>
        <w:rPr>
          <w:rFonts w:ascii="Times New Roman" w:eastAsia="Times New Roman" w:hAnsi="Times New Roman" w:cs="Times New Roman"/>
          <w:sz w:val="24"/>
          <w:szCs w:val="24"/>
        </w:rPr>
      </w:pPr>
    </w:p>
    <w:p w14:paraId="5E734709" w14:textId="67DF93A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study by </w:t>
      </w:r>
      <w:r w:rsidR="007B1B7F">
        <w:rPr>
          <w:rStyle w:val="FootnoteReference"/>
          <w:rFonts w:ascii="Times New Roman" w:eastAsia="Times New Roman" w:hAnsi="Times New Roman" w:cs="Times New Roman"/>
          <w:sz w:val="24"/>
          <w:szCs w:val="24"/>
        </w:rPr>
        <w:footnoteReference w:id="54"/>
      </w:r>
      <w:r w:rsidR="000D01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introduces a zero-shot data augmentation approach within federated learning to alleviate statistical heterogeneity. The authors emphasize that federated learning environments, especially in healthcare, are often characterized by data scarcity and class imbalance. They propose leveraging zero-shot data augmentation to generate synthetic samples </w:t>
      </w:r>
      <w:r>
        <w:rPr>
          <w:rFonts w:ascii="Times New Roman" w:eastAsia="Times New Roman" w:hAnsi="Times New Roman" w:cs="Times New Roman"/>
          <w:sz w:val="24"/>
          <w:szCs w:val="24"/>
        </w:rPr>
        <w:lastRenderedPageBreak/>
        <w:t>for underrepresented classes without the need for extensive real data, thus improving the model’s ability to generalize across diverse patient populations</w:t>
      </w:r>
      <w:r w:rsidR="00615092">
        <w:rPr>
          <w:rFonts w:ascii="Times New Roman" w:eastAsia="Times New Roman" w:hAnsi="Times New Roman" w:cs="Times New Roman"/>
          <w:sz w:val="24"/>
          <w:szCs w:val="24"/>
        </w:rPr>
        <w:t>.</w:t>
      </w:r>
    </w:p>
    <w:p w14:paraId="07790B00" w14:textId="77777777" w:rsidR="00F55F45" w:rsidRDefault="00F55F45">
      <w:pPr>
        <w:spacing w:line="480" w:lineRule="auto"/>
        <w:rPr>
          <w:rFonts w:ascii="Times New Roman" w:eastAsia="Times New Roman" w:hAnsi="Times New Roman" w:cs="Times New Roman"/>
          <w:sz w:val="24"/>
          <w:szCs w:val="24"/>
        </w:rPr>
      </w:pPr>
    </w:p>
    <w:p w14:paraId="49A7B399" w14:textId="727F469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relevant work by </w:t>
      </w:r>
      <w:r w:rsidR="007B1B7F">
        <w:rPr>
          <w:rStyle w:val="FootnoteReference"/>
          <w:rFonts w:ascii="Times New Roman" w:eastAsia="Times New Roman" w:hAnsi="Times New Roman" w:cs="Times New Roman"/>
          <w:sz w:val="24"/>
          <w:szCs w:val="24"/>
        </w:rPr>
        <w:footnoteReference w:id="55"/>
      </w:r>
      <w:r w:rsidR="00A90D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focuses on using wearable device data, such as motor activity signals, to detect depression in a privacy-preserving distributed framework. This study addresses the challenges of data heterogeneity and privacy in wearable healthcare data by proposing a novel augmentation approach for motor activity data collected from wearable devices like the ActiGraph wristband. Their method demonstrates that augmentation can significantly enhance classification performance in mental health applications by increasing data diversity and representation. This study further underscores the importance of augmentation in maintaining privacy while still achieving high accuracy in distributed healthcare settings</w:t>
      </w:r>
      <w:r w:rsidR="007B1B7F">
        <w:rPr>
          <w:rStyle w:val="FootnoteReference"/>
          <w:rFonts w:ascii="Times New Roman" w:eastAsia="Times New Roman" w:hAnsi="Times New Roman" w:cs="Times New Roman"/>
          <w:sz w:val="24"/>
          <w:szCs w:val="24"/>
        </w:rPr>
        <w:footnoteReference w:id="56"/>
      </w:r>
    </w:p>
    <w:p w14:paraId="41A1E20D" w14:textId="77777777" w:rsidR="00F55F45" w:rsidRDefault="00F55F45">
      <w:pPr>
        <w:spacing w:line="480" w:lineRule="auto"/>
        <w:rPr>
          <w:rFonts w:ascii="Times New Roman" w:eastAsia="Times New Roman" w:hAnsi="Times New Roman" w:cs="Times New Roman"/>
          <w:sz w:val="24"/>
          <w:szCs w:val="24"/>
        </w:rPr>
      </w:pPr>
    </w:p>
    <w:p w14:paraId="4DE9BB06" w14:textId="2A0D2CA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t>
      </w:r>
      <w:r w:rsidR="007B1B7F">
        <w:rPr>
          <w:rStyle w:val="FootnoteReference"/>
          <w:rFonts w:ascii="Times New Roman" w:eastAsia="Times New Roman" w:hAnsi="Times New Roman" w:cs="Times New Roman"/>
          <w:sz w:val="24"/>
          <w:szCs w:val="24"/>
        </w:rPr>
        <w:footnoteReference w:id="57"/>
      </w:r>
      <w:r w:rsidR="006C76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explore</w:t>
      </w:r>
      <w:r w:rsidR="006C76C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a distributed Generative Adversarial Network (GAN) in vertical federated learning environments to handle multisource data distributions. In this setup, the FeCGAN model generates synthetic data to augment non-overlapping portions of datasets across multiple institutions, addressing the challenge of learning from disparate data sources. Their approach uses a central generator combined with local discriminators at each node, allowing for a more accurate representation of each institution’s unique data characteristics. By introducing the FedKL aggregation algorithm, which incorporates Kullback-Leibler divergence </w:t>
      </w:r>
      <w:r>
        <w:rPr>
          <w:rFonts w:ascii="Times New Roman" w:eastAsia="Times New Roman" w:hAnsi="Times New Roman" w:cs="Times New Roman"/>
          <w:sz w:val="24"/>
          <w:szCs w:val="24"/>
        </w:rPr>
        <w:lastRenderedPageBreak/>
        <w:t>to measure local data distribution differences, this study illustrates how advanced augmentation techniques, such as GANs, can improve the performance and adaptability of federated models in heterogeneous data environments</w:t>
      </w:r>
      <w:r w:rsidR="007B1B7F">
        <w:rPr>
          <w:rStyle w:val="FootnoteReference"/>
          <w:rFonts w:ascii="Times New Roman" w:eastAsia="Times New Roman" w:hAnsi="Times New Roman" w:cs="Times New Roman"/>
          <w:sz w:val="24"/>
          <w:szCs w:val="24"/>
        </w:rPr>
        <w:footnoteReference w:id="58"/>
      </w:r>
      <w:r w:rsidR="00DB1D90">
        <w:rPr>
          <w:rFonts w:ascii="Times New Roman" w:eastAsia="Times New Roman" w:hAnsi="Times New Roman" w:cs="Times New Roman"/>
          <w:sz w:val="24"/>
          <w:szCs w:val="24"/>
        </w:rPr>
        <w:t>.</w:t>
      </w:r>
    </w:p>
    <w:p w14:paraId="1AB8B8E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studies collectively highlight the transformative role of augmentation in enhancing distributed learning models' robustness and generalizability. Each approach—whether zero-shot augmentation, wearable device augmentation, or GAN-based augmentation—contributes to overcoming the limitations of data scarcity, privacy constraints, and heterogeneity in healthcare time-series data.</w:t>
      </w:r>
    </w:p>
    <w:p w14:paraId="3B9A936B" w14:textId="77777777" w:rsidR="00F55F45" w:rsidRDefault="00F55F45">
      <w:pPr>
        <w:spacing w:line="480" w:lineRule="auto"/>
        <w:rPr>
          <w:rFonts w:ascii="Times New Roman" w:eastAsia="Times New Roman" w:hAnsi="Times New Roman" w:cs="Times New Roman"/>
          <w:b/>
          <w:sz w:val="24"/>
          <w:szCs w:val="24"/>
        </w:rPr>
      </w:pPr>
    </w:p>
    <w:p w14:paraId="17F21BF5" w14:textId="77777777" w:rsidR="00F55F45" w:rsidRDefault="00F55F45">
      <w:pPr>
        <w:spacing w:line="480" w:lineRule="auto"/>
        <w:rPr>
          <w:rFonts w:ascii="Times New Roman" w:eastAsia="Times New Roman" w:hAnsi="Times New Roman" w:cs="Times New Roman"/>
          <w:b/>
          <w:sz w:val="24"/>
          <w:szCs w:val="24"/>
        </w:rPr>
      </w:pPr>
    </w:p>
    <w:p w14:paraId="1AA10C3A" w14:textId="77777777" w:rsidR="00BF79DB" w:rsidRDefault="00BF79DB">
      <w:pPr>
        <w:spacing w:line="480" w:lineRule="auto"/>
        <w:rPr>
          <w:rFonts w:ascii="Times New Roman" w:eastAsia="Times New Roman" w:hAnsi="Times New Roman" w:cs="Times New Roman"/>
          <w:b/>
          <w:sz w:val="24"/>
          <w:szCs w:val="24"/>
        </w:rPr>
      </w:pPr>
    </w:p>
    <w:p w14:paraId="65ADD73F" w14:textId="77777777" w:rsidR="00BF79DB" w:rsidRDefault="00BF79DB">
      <w:pPr>
        <w:spacing w:line="480" w:lineRule="auto"/>
        <w:rPr>
          <w:rFonts w:ascii="Times New Roman" w:eastAsia="Times New Roman" w:hAnsi="Times New Roman" w:cs="Times New Roman"/>
          <w:b/>
          <w:sz w:val="24"/>
          <w:szCs w:val="24"/>
        </w:rPr>
      </w:pPr>
    </w:p>
    <w:p w14:paraId="5BA971DF" w14:textId="77777777" w:rsidR="00BF79DB" w:rsidRDefault="00BF79DB">
      <w:pPr>
        <w:spacing w:line="480" w:lineRule="auto"/>
        <w:rPr>
          <w:rFonts w:ascii="Times New Roman" w:eastAsia="Times New Roman" w:hAnsi="Times New Roman" w:cs="Times New Roman"/>
          <w:b/>
          <w:sz w:val="24"/>
          <w:szCs w:val="24"/>
        </w:rPr>
      </w:pPr>
    </w:p>
    <w:p w14:paraId="3D36B411" w14:textId="77777777" w:rsidR="00BF79DB" w:rsidRDefault="00BF79DB">
      <w:pPr>
        <w:spacing w:line="480" w:lineRule="auto"/>
        <w:rPr>
          <w:rFonts w:ascii="Times New Roman" w:eastAsia="Times New Roman" w:hAnsi="Times New Roman" w:cs="Times New Roman"/>
          <w:b/>
          <w:sz w:val="24"/>
          <w:szCs w:val="24"/>
        </w:rPr>
      </w:pPr>
    </w:p>
    <w:p w14:paraId="795B7935" w14:textId="77777777" w:rsidR="00BF79DB" w:rsidRDefault="00BF79DB">
      <w:pPr>
        <w:spacing w:line="480" w:lineRule="auto"/>
        <w:rPr>
          <w:rFonts w:ascii="Times New Roman" w:eastAsia="Times New Roman" w:hAnsi="Times New Roman" w:cs="Times New Roman"/>
          <w:b/>
          <w:sz w:val="24"/>
          <w:szCs w:val="24"/>
        </w:rPr>
      </w:pPr>
    </w:p>
    <w:p w14:paraId="485B4F4E" w14:textId="77777777" w:rsidR="00693BDE" w:rsidRDefault="00693BDE">
      <w:pPr>
        <w:spacing w:line="480" w:lineRule="auto"/>
        <w:rPr>
          <w:rFonts w:ascii="Times New Roman" w:eastAsia="Times New Roman" w:hAnsi="Times New Roman" w:cs="Times New Roman"/>
          <w:b/>
          <w:sz w:val="24"/>
          <w:szCs w:val="24"/>
        </w:rPr>
      </w:pPr>
    </w:p>
    <w:p w14:paraId="3F671113" w14:textId="77777777" w:rsidR="00693BDE" w:rsidRDefault="00693BDE">
      <w:pPr>
        <w:spacing w:line="480" w:lineRule="auto"/>
        <w:rPr>
          <w:rFonts w:ascii="Times New Roman" w:eastAsia="Times New Roman" w:hAnsi="Times New Roman" w:cs="Times New Roman"/>
          <w:b/>
          <w:sz w:val="24"/>
          <w:szCs w:val="24"/>
        </w:rPr>
      </w:pPr>
    </w:p>
    <w:p w14:paraId="52944FC4" w14:textId="77777777" w:rsidR="00693BDE" w:rsidRDefault="00693BDE">
      <w:pPr>
        <w:spacing w:line="480" w:lineRule="auto"/>
        <w:rPr>
          <w:rFonts w:ascii="Times New Roman" w:eastAsia="Times New Roman" w:hAnsi="Times New Roman" w:cs="Times New Roman"/>
          <w:b/>
          <w:sz w:val="24"/>
          <w:szCs w:val="24"/>
        </w:rPr>
      </w:pPr>
    </w:p>
    <w:p w14:paraId="01F6C6D0" w14:textId="77777777" w:rsidR="00693BDE" w:rsidRDefault="00693BDE">
      <w:pPr>
        <w:spacing w:line="480" w:lineRule="auto"/>
        <w:rPr>
          <w:rFonts w:ascii="Times New Roman" w:eastAsia="Times New Roman" w:hAnsi="Times New Roman" w:cs="Times New Roman"/>
          <w:b/>
          <w:sz w:val="24"/>
          <w:szCs w:val="24"/>
        </w:rPr>
      </w:pPr>
    </w:p>
    <w:p w14:paraId="716111CE" w14:textId="77777777" w:rsidR="00693BDE" w:rsidRDefault="00693BDE">
      <w:pPr>
        <w:spacing w:line="480" w:lineRule="auto"/>
        <w:rPr>
          <w:rFonts w:ascii="Times New Roman" w:eastAsia="Times New Roman" w:hAnsi="Times New Roman" w:cs="Times New Roman"/>
          <w:b/>
          <w:sz w:val="24"/>
          <w:szCs w:val="24"/>
        </w:rPr>
      </w:pPr>
    </w:p>
    <w:p w14:paraId="59D33947" w14:textId="77777777" w:rsidR="00693BDE" w:rsidRDefault="00693BDE">
      <w:pPr>
        <w:spacing w:line="480" w:lineRule="auto"/>
        <w:rPr>
          <w:rFonts w:ascii="Times New Roman" w:eastAsia="Times New Roman" w:hAnsi="Times New Roman" w:cs="Times New Roman"/>
          <w:b/>
          <w:sz w:val="24"/>
          <w:szCs w:val="24"/>
        </w:rPr>
      </w:pPr>
    </w:p>
    <w:p w14:paraId="6E75DF07" w14:textId="77777777" w:rsidR="00693BDE" w:rsidRDefault="00693BDE">
      <w:pPr>
        <w:spacing w:line="480" w:lineRule="auto"/>
        <w:rPr>
          <w:rFonts w:ascii="Times New Roman" w:eastAsia="Times New Roman" w:hAnsi="Times New Roman" w:cs="Times New Roman"/>
          <w:b/>
          <w:sz w:val="24"/>
          <w:szCs w:val="24"/>
        </w:rPr>
      </w:pPr>
    </w:p>
    <w:p w14:paraId="26BC3E3E" w14:textId="5C33DB74" w:rsidR="00693BDE"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w:t>
      </w:r>
      <w:r w:rsidR="00BF79DB">
        <w:rPr>
          <w:rFonts w:ascii="Times New Roman" w:eastAsia="Times New Roman" w:hAnsi="Times New Roman" w:cs="Times New Roman"/>
          <w:b/>
          <w:sz w:val="24"/>
          <w:szCs w:val="24"/>
        </w:rPr>
        <w:t>5</w:t>
      </w:r>
    </w:p>
    <w:p w14:paraId="37EB6946" w14:textId="3AFA131E" w:rsidR="00F55F45"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Addressing the Challenges in Embedding Space</w:t>
      </w:r>
    </w:p>
    <w:p w14:paraId="5D3262E7" w14:textId="77777777" w:rsidR="00F55F45" w:rsidRDefault="00F55F45">
      <w:pPr>
        <w:spacing w:line="480" w:lineRule="auto"/>
        <w:rPr>
          <w:rFonts w:ascii="Times New Roman" w:eastAsia="Times New Roman" w:hAnsi="Times New Roman" w:cs="Times New Roman"/>
          <w:b/>
          <w:sz w:val="24"/>
          <w:szCs w:val="24"/>
        </w:rPr>
      </w:pPr>
    </w:p>
    <w:p w14:paraId="08987C00" w14:textId="5D9C8D09" w:rsidR="00F55F45" w:rsidRPr="00693BDE" w:rsidRDefault="00BF79DB"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5.1 </w:t>
      </w:r>
      <w:bookmarkStart w:id="63" w:name="_Hlk181735392"/>
      <w:r w:rsidRPr="00693BDE">
        <w:rPr>
          <w:rFonts w:ascii="Times New Roman" w:eastAsia="Times New Roman" w:hAnsi="Times New Roman" w:cs="Times New Roman"/>
          <w:iCs/>
          <w:sz w:val="24"/>
          <w:szCs w:val="24"/>
        </w:rPr>
        <w:t>Introduction to Embedding Space Challenges</w:t>
      </w:r>
      <w:bookmarkEnd w:id="63"/>
    </w:p>
    <w:p w14:paraId="5CD9B95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spaces are essential in transforming complex, high-dimensional data into lower-dimensional representations that retain meaningful relationships between instances. These embeddings facilitate better model performance, especially in classification tasks, by capturing similarities and dissimilarities between data points. However, constructing effective embeddings poses numerous challenges, particularly in distributed learning and imbalanced data settings. In distributed scenarios, data heterogeneity across nodes and imbalanced class distributions can distort the embedding space, leading to poor generalization and a compromised feature representation. When classes are unevenly distributed, embeddings for minority classes tend to cluster together in a compressed region, while majority classes dominate the feature space.</w:t>
      </w:r>
    </w:p>
    <w:p w14:paraId="27A7C799" w14:textId="77777777" w:rsidR="00F55F45" w:rsidRDefault="00F55F45">
      <w:pPr>
        <w:spacing w:line="480" w:lineRule="auto"/>
        <w:rPr>
          <w:rFonts w:ascii="Times New Roman" w:eastAsia="Times New Roman" w:hAnsi="Times New Roman" w:cs="Times New Roman"/>
          <w:sz w:val="24"/>
          <w:szCs w:val="24"/>
        </w:rPr>
      </w:pPr>
    </w:p>
    <w:p w14:paraId="6AA10AA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limitations of traditional embedding techniques in handling these issues necessitate advanced methods that can create a balanced and discriminative feature space. Techniques such </w:t>
      </w:r>
      <w:r>
        <w:rPr>
          <w:rFonts w:ascii="Times New Roman" w:eastAsia="Times New Roman" w:hAnsi="Times New Roman" w:cs="Times New Roman"/>
          <w:sz w:val="24"/>
          <w:szCs w:val="24"/>
        </w:rPr>
        <w:lastRenderedPageBreak/>
        <w:t>as label embedding, feature augmentation, and dynamic feature expansion have emerged to address these issues, and their effectiveness has been supported by recent research.</w:t>
      </w:r>
    </w:p>
    <w:p w14:paraId="05960795" w14:textId="77777777" w:rsidR="00BF79DB" w:rsidRDefault="00BF79DB">
      <w:pPr>
        <w:spacing w:line="480" w:lineRule="auto"/>
        <w:rPr>
          <w:rFonts w:ascii="Times New Roman" w:eastAsia="Times New Roman" w:hAnsi="Times New Roman" w:cs="Times New Roman"/>
          <w:sz w:val="24"/>
          <w:szCs w:val="24"/>
        </w:rPr>
      </w:pPr>
    </w:p>
    <w:p w14:paraId="54981FC5" w14:textId="77777777" w:rsidR="008E7FA6" w:rsidRDefault="008E7FA6">
      <w:pPr>
        <w:spacing w:line="480" w:lineRule="auto"/>
        <w:rPr>
          <w:rFonts w:ascii="Times New Roman" w:eastAsia="Times New Roman" w:hAnsi="Times New Roman" w:cs="Times New Roman"/>
          <w:sz w:val="24"/>
          <w:szCs w:val="24"/>
        </w:rPr>
      </w:pPr>
    </w:p>
    <w:p w14:paraId="20EDEA6F" w14:textId="77777777" w:rsidR="008E7FA6" w:rsidRDefault="008E7FA6">
      <w:pPr>
        <w:spacing w:line="480" w:lineRule="auto"/>
        <w:rPr>
          <w:rFonts w:ascii="Times New Roman" w:eastAsia="Times New Roman" w:hAnsi="Times New Roman" w:cs="Times New Roman"/>
          <w:sz w:val="24"/>
          <w:szCs w:val="24"/>
        </w:rPr>
      </w:pPr>
    </w:p>
    <w:p w14:paraId="6AFC6BB9" w14:textId="77777777" w:rsidR="008E7FA6" w:rsidRDefault="008E7FA6">
      <w:pPr>
        <w:spacing w:line="480" w:lineRule="auto"/>
        <w:rPr>
          <w:rFonts w:ascii="Times New Roman" w:eastAsia="Times New Roman" w:hAnsi="Times New Roman" w:cs="Times New Roman"/>
          <w:i/>
          <w:sz w:val="24"/>
          <w:szCs w:val="24"/>
        </w:rPr>
      </w:pPr>
    </w:p>
    <w:p w14:paraId="65DE24B8" w14:textId="3CEC264E"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5.2 </w:t>
      </w:r>
      <w:bookmarkStart w:id="64" w:name="_Hlk181735451"/>
      <w:r w:rsidRPr="00E46824">
        <w:rPr>
          <w:rFonts w:ascii="Times New Roman" w:eastAsia="Times New Roman" w:hAnsi="Times New Roman" w:cs="Times New Roman"/>
          <w:iCs/>
          <w:sz w:val="24"/>
          <w:szCs w:val="24"/>
        </w:rPr>
        <w:t>Challenges of Imbalanced Data in Embedding Spaces</w:t>
      </w:r>
      <w:bookmarkEnd w:id="64"/>
    </w:p>
    <w:p w14:paraId="163384E2" w14:textId="0D91F4D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issues in embedding spaces is the effect of class imbalance, where head classes are overrepresented, and tail classes have limited samples. This imbalance can lead to poor intra-class diversity and reduced inter-class separability. According to </w:t>
      </w:r>
      <w:r w:rsidR="007B1B7F">
        <w:rPr>
          <w:rStyle w:val="FootnoteReference"/>
          <w:rFonts w:ascii="Times New Roman" w:eastAsia="Times New Roman" w:hAnsi="Times New Roman" w:cs="Times New Roman"/>
          <w:sz w:val="24"/>
          <w:szCs w:val="24"/>
        </w:rPr>
        <w:footnoteReference w:id="59"/>
      </w:r>
      <w:r w:rsidR="00615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highly imbalanced datasets, head classes tend to occupy a large spatial region in the embedding space, while tail classes are compressed, which restricts the model's ability to distinguish between classes effectively</w:t>
      </w:r>
      <w:r w:rsidR="00615092">
        <w:rPr>
          <w:rFonts w:ascii="Times New Roman" w:eastAsia="Times New Roman" w:hAnsi="Times New Roman" w:cs="Times New Roman"/>
          <w:sz w:val="24"/>
          <w:szCs w:val="24"/>
        </w:rPr>
        <w:t>.</w:t>
      </w:r>
    </w:p>
    <w:p w14:paraId="517D8401" w14:textId="77777777" w:rsidR="00F55F45" w:rsidRDefault="00F55F45">
      <w:pPr>
        <w:spacing w:line="480" w:lineRule="auto"/>
        <w:rPr>
          <w:rFonts w:ascii="Times New Roman" w:eastAsia="Times New Roman" w:hAnsi="Times New Roman" w:cs="Times New Roman"/>
          <w:sz w:val="24"/>
          <w:szCs w:val="24"/>
        </w:rPr>
      </w:pPr>
    </w:p>
    <w:p w14:paraId="2DBCE9C0" w14:textId="4A86503B" w:rsidR="00BF79D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traditional setups, models often learn embeddings that cluster instances from well-represented classes tightly, while sparsely populated classes suffer from minimal diversity in their feature representation. This not only hinders the model's ability to generalize to new instances but also creates biased decision boundaries that favor head classes. As a result, tail classes are often misclassified, leading to poor recall for these underrepresented categories. This issue becomes even more pronounced in distributed learning environments, where each node might have its </w:t>
      </w:r>
      <w:r>
        <w:rPr>
          <w:rFonts w:ascii="Times New Roman" w:eastAsia="Times New Roman" w:hAnsi="Times New Roman" w:cs="Times New Roman"/>
          <w:sz w:val="24"/>
          <w:szCs w:val="24"/>
        </w:rPr>
        <w:lastRenderedPageBreak/>
        <w:t>own unique class distribution, further skewing the global model’s understanding of minority classes.</w:t>
      </w:r>
    </w:p>
    <w:p w14:paraId="09D428CD" w14:textId="77777777" w:rsidR="00E46824" w:rsidRDefault="00E46824">
      <w:pPr>
        <w:spacing w:line="480" w:lineRule="auto"/>
        <w:rPr>
          <w:rFonts w:ascii="Times New Roman" w:eastAsia="Times New Roman" w:hAnsi="Times New Roman" w:cs="Times New Roman"/>
          <w:sz w:val="24"/>
          <w:szCs w:val="24"/>
        </w:rPr>
      </w:pPr>
    </w:p>
    <w:p w14:paraId="1B033953" w14:textId="77777777" w:rsidR="00E46824" w:rsidRDefault="00E46824">
      <w:pPr>
        <w:spacing w:line="480" w:lineRule="auto"/>
        <w:rPr>
          <w:rFonts w:ascii="Times New Roman" w:eastAsia="Times New Roman" w:hAnsi="Times New Roman" w:cs="Times New Roman"/>
          <w:sz w:val="24"/>
          <w:szCs w:val="24"/>
        </w:rPr>
      </w:pPr>
    </w:p>
    <w:p w14:paraId="4F5FA444" w14:textId="77777777" w:rsidR="00E46824" w:rsidRPr="00E46824" w:rsidRDefault="00E46824">
      <w:pPr>
        <w:spacing w:line="480" w:lineRule="auto"/>
        <w:rPr>
          <w:rFonts w:ascii="Times New Roman" w:eastAsia="Times New Roman" w:hAnsi="Times New Roman" w:cs="Times New Roman"/>
          <w:sz w:val="24"/>
          <w:szCs w:val="24"/>
        </w:rPr>
      </w:pPr>
    </w:p>
    <w:p w14:paraId="41B5E33C" w14:textId="232DB240"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5.3 </w:t>
      </w:r>
      <w:bookmarkStart w:id="65" w:name="_Hlk181735477"/>
      <w:r w:rsidRPr="00E46824">
        <w:rPr>
          <w:rFonts w:ascii="Times New Roman" w:eastAsia="Times New Roman" w:hAnsi="Times New Roman" w:cs="Times New Roman"/>
          <w:iCs/>
          <w:sz w:val="24"/>
          <w:szCs w:val="24"/>
        </w:rPr>
        <w:t>Techniques for Embedding Space Augmentation</w:t>
      </w:r>
      <w:bookmarkEnd w:id="65"/>
    </w:p>
    <w:p w14:paraId="79DB3DD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limitations imposed by imbalanced data, researchers have developed several embedding augmentation techniques. These methods enrich the feature space by introducing synthetic diversity or by restructuring the way classes are represented. Here, we discuss some prominent methods and their impact on improving embedding spaces.</w:t>
      </w:r>
    </w:p>
    <w:p w14:paraId="6AE0B1DA" w14:textId="77777777" w:rsidR="00F55F45" w:rsidRDefault="00F55F45">
      <w:pPr>
        <w:spacing w:line="480" w:lineRule="auto"/>
        <w:rPr>
          <w:rFonts w:ascii="Times New Roman" w:eastAsia="Times New Roman" w:hAnsi="Times New Roman" w:cs="Times New Roman"/>
          <w:sz w:val="24"/>
          <w:szCs w:val="24"/>
        </w:rPr>
      </w:pPr>
    </w:p>
    <w:p w14:paraId="1E7DAF2F" w14:textId="2B1C0A28" w:rsidR="00F55F45" w:rsidRPr="00E46824" w:rsidRDefault="00BF79DB">
      <w:pPr>
        <w:spacing w:line="480" w:lineRule="auto"/>
        <w:rPr>
          <w:rFonts w:ascii="Times New Roman" w:eastAsia="Times New Roman" w:hAnsi="Times New Roman" w:cs="Times New Roman"/>
          <w:b/>
          <w:bCs/>
          <w:iCs/>
          <w:sz w:val="24"/>
          <w:szCs w:val="24"/>
        </w:rPr>
      </w:pPr>
      <w:r w:rsidRPr="00BF79DB">
        <w:rPr>
          <w:rFonts w:ascii="Times New Roman" w:eastAsia="Times New Roman" w:hAnsi="Times New Roman" w:cs="Times New Roman"/>
          <w:b/>
          <w:bCs/>
          <w:iCs/>
          <w:sz w:val="24"/>
          <w:szCs w:val="24"/>
        </w:rPr>
        <w:t xml:space="preserve">5.3.1 </w:t>
      </w:r>
      <w:bookmarkStart w:id="66" w:name="_Hlk181735514"/>
      <w:r w:rsidRPr="00BF79DB">
        <w:rPr>
          <w:rFonts w:ascii="Times New Roman" w:eastAsia="Times New Roman" w:hAnsi="Times New Roman" w:cs="Times New Roman"/>
          <w:b/>
          <w:bCs/>
          <w:iCs/>
          <w:sz w:val="24"/>
          <w:szCs w:val="24"/>
        </w:rPr>
        <w:t>Label Embedding and Feature Augmentation (LEFA)</w:t>
      </w:r>
      <w:bookmarkEnd w:id="66"/>
    </w:p>
    <w:p w14:paraId="56B657C5" w14:textId="6DBE704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et al. (2020)</w:t>
      </w:r>
      <w:r w:rsidR="00E46824">
        <w:rPr>
          <w:rStyle w:val="FootnoteReference"/>
          <w:rFonts w:ascii="Times New Roman" w:eastAsia="Times New Roman" w:hAnsi="Times New Roman" w:cs="Times New Roman"/>
          <w:sz w:val="24"/>
          <w:szCs w:val="24"/>
        </w:rPr>
        <w:footnoteReference w:id="60"/>
      </w:r>
      <w:r>
        <w:rPr>
          <w:rFonts w:ascii="Times New Roman" w:eastAsia="Times New Roman" w:hAnsi="Times New Roman" w:cs="Times New Roman"/>
          <w:sz w:val="24"/>
          <w:szCs w:val="24"/>
        </w:rPr>
        <w:t xml:space="preserve"> proposed the Label Embedding and Feature Augmentation (LEFA) technique, which combines label embeddings with feature augmentation to overcome class imbalance in multi-dimensional classification tasks</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LEFA enhances feature representation by embedding label information directly into the feature space, allowing the model to capture relationships between labels and their corresponding instances. By integrating label embeddings, LEFA provides a structured approach to feature learning, emphasizing intra-class exclusivity while maintaining inter-class separability.</w:t>
      </w:r>
    </w:p>
    <w:p w14:paraId="2C51F529" w14:textId="77777777" w:rsidR="00F55F45" w:rsidRDefault="00F55F45">
      <w:pPr>
        <w:spacing w:line="480" w:lineRule="auto"/>
        <w:rPr>
          <w:rFonts w:ascii="Times New Roman" w:eastAsia="Times New Roman" w:hAnsi="Times New Roman" w:cs="Times New Roman"/>
          <w:sz w:val="24"/>
          <w:szCs w:val="24"/>
        </w:rPr>
      </w:pPr>
    </w:p>
    <w:p w14:paraId="5F37028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idea behind LEFA is that labels themselves carry meaningful information about data structure, which can guide feature augmentation. By aligning feature vectors with label embeddings, LEFA enables the model to preserve intra-class consistency and emphasizes distinctions between classes. This technique is especially useful in multi-label settings, where each instance may be associated with multiple labels. By augmenting feature vectors based on label information, LEFA supports a more balanced embedding space, enhancing the model’s ability to handle complex and imbalanced datasets.</w:t>
      </w:r>
    </w:p>
    <w:p w14:paraId="5C67FC2F" w14:textId="77777777" w:rsidR="00F55F45" w:rsidRDefault="00F55F45">
      <w:pPr>
        <w:spacing w:line="480" w:lineRule="auto"/>
        <w:rPr>
          <w:rFonts w:ascii="Times New Roman" w:eastAsia="Times New Roman" w:hAnsi="Times New Roman" w:cs="Times New Roman"/>
          <w:sz w:val="24"/>
          <w:szCs w:val="24"/>
        </w:rPr>
      </w:pPr>
    </w:p>
    <w:p w14:paraId="3C06B1C6" w14:textId="5620BD24"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5.3.2 </w:t>
      </w:r>
      <w:bookmarkStart w:id="67" w:name="_Hlk181735567"/>
      <w:r>
        <w:rPr>
          <w:rFonts w:ascii="Times New Roman" w:eastAsia="Times New Roman" w:hAnsi="Times New Roman" w:cs="Times New Roman"/>
          <w:b/>
          <w:sz w:val="24"/>
          <w:szCs w:val="24"/>
        </w:rPr>
        <w:t>Feature Clouds for Tail Classes</w:t>
      </w:r>
      <w:bookmarkEnd w:id="67"/>
    </w:p>
    <w:p w14:paraId="67DEDBD5" w14:textId="1036E28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scenarios with extreme class imbalance, </w:t>
      </w:r>
      <w:r w:rsidR="007B1B7F">
        <w:rPr>
          <w:rStyle w:val="FootnoteReference"/>
          <w:rFonts w:ascii="Times New Roman" w:eastAsia="Times New Roman" w:hAnsi="Times New Roman" w:cs="Times New Roman"/>
          <w:sz w:val="24"/>
          <w:szCs w:val="24"/>
        </w:rPr>
        <w:footnoteReference w:id="61"/>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introduced the concept of feature clouds, which specifically target tail classes to expand their representation within the feature space​. In traditional models, tail classes suffer from limited intra-class diversity, making them susceptible to misclassification. Feature clouds address this by artificially creating variations within tail classes, generating "clouds" of augmented instances around each tail class sample. These clouds effectively spread the instances of tail classes across a broader region in the feature space, making them more comparable in size and distribution to head classes.</w:t>
      </w:r>
    </w:p>
    <w:p w14:paraId="6BA47196" w14:textId="77777777" w:rsidR="00F55F45" w:rsidRDefault="00F55F45">
      <w:pPr>
        <w:spacing w:line="480" w:lineRule="auto"/>
        <w:rPr>
          <w:rFonts w:ascii="Times New Roman" w:eastAsia="Times New Roman" w:hAnsi="Times New Roman" w:cs="Times New Roman"/>
          <w:sz w:val="24"/>
          <w:szCs w:val="24"/>
        </w:rPr>
      </w:pPr>
    </w:p>
    <w:p w14:paraId="1EA6875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Feature clouds create synthetic samples by applying perturbations to existing tail class instances, generating a more comprehensive feature representation. This augmentation approach prevents </w:t>
      </w:r>
      <w:r>
        <w:rPr>
          <w:rFonts w:ascii="Times New Roman" w:eastAsia="Times New Roman" w:hAnsi="Times New Roman" w:cs="Times New Roman"/>
          <w:sz w:val="24"/>
          <w:szCs w:val="24"/>
        </w:rPr>
        <w:lastRenderedPageBreak/>
        <w:t>tail classes from clustering tightly, which is common in imbalanced datasets. By dispersing tail class instances, feature clouds help the model recognize nuanced variations within these classes, leading to improved class separation and enhanced recall for underrepresented categories. Feature clouds are particularly beneficial in distributed settings, as they allow nodes with limited data diversity to produce more robust representations for tail classes, contributing to a balanced global model during aggregation.</w:t>
      </w:r>
    </w:p>
    <w:p w14:paraId="053634FF" w14:textId="77777777" w:rsidR="00F55F45" w:rsidRDefault="00F55F45" w:rsidP="004050BC">
      <w:pPr>
        <w:spacing w:line="480" w:lineRule="auto"/>
        <w:rPr>
          <w:rFonts w:ascii="Times New Roman" w:eastAsia="Times New Roman" w:hAnsi="Times New Roman" w:cs="Times New Roman"/>
          <w:b/>
          <w:sz w:val="24"/>
          <w:szCs w:val="24"/>
        </w:rPr>
      </w:pPr>
    </w:p>
    <w:p w14:paraId="75F980C7" w14:textId="4104FC86"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5.3.3 </w:t>
      </w:r>
      <w:bookmarkStart w:id="68" w:name="_Hlk181735588"/>
      <w:r>
        <w:rPr>
          <w:rFonts w:ascii="Times New Roman" w:eastAsia="Times New Roman" w:hAnsi="Times New Roman" w:cs="Times New Roman"/>
          <w:b/>
          <w:sz w:val="24"/>
          <w:szCs w:val="24"/>
        </w:rPr>
        <w:t>Random Walk-Based Erasing</w:t>
      </w:r>
      <w:bookmarkEnd w:id="68"/>
    </w:p>
    <w:p w14:paraId="7FCE4E12" w14:textId="5045FF00" w:rsidR="00F55F45" w:rsidRDefault="007B1B7F">
      <w:pPr>
        <w:spacing w:line="480" w:lineRule="auto"/>
        <w:rPr>
          <w:rFonts w:ascii="Times New Roman" w:eastAsia="Times New Roman" w:hAnsi="Times New Roman" w:cs="Times New Roman"/>
          <w:sz w:val="24"/>
          <w:szCs w:val="24"/>
        </w:rPr>
      </w:pPr>
      <w:r>
        <w:rPr>
          <w:rStyle w:val="FootnoteReference"/>
          <w:rFonts w:ascii="Times New Roman" w:eastAsia="Times New Roman" w:hAnsi="Times New Roman" w:cs="Times New Roman"/>
          <w:sz w:val="24"/>
          <w:szCs w:val="24"/>
        </w:rPr>
        <w:footnoteReference w:id="62"/>
      </w:r>
      <w:r w:rsidR="00DB1D90">
        <w:rPr>
          <w:rFonts w:ascii="Times New Roman" w:eastAsia="Times New Roman" w:hAnsi="Times New Roman" w:cs="Times New Roman"/>
          <w:sz w:val="24"/>
          <w:szCs w:val="24"/>
        </w:rPr>
        <w:t xml:space="preserve"> introduced a random walk-based erasing method that enhances feature space diversity by dynamically "erasing" parts of the feature space to simulate variations and prevent overfitting to dominant classes​. The random walk-based erasing approach operates by selectively masking features within an instance, forcing the model to generalize by focusing on the remaining unmasked features. This technique is particularly effective in dealing with imbalanced data, as it encourages the model to learn features that are not overly reliant on specific characteristics of majority classes.</w:t>
      </w:r>
    </w:p>
    <w:p w14:paraId="28960B71" w14:textId="77777777" w:rsidR="00F55F45" w:rsidRDefault="00F55F45">
      <w:pPr>
        <w:spacing w:line="480" w:lineRule="auto"/>
        <w:rPr>
          <w:rFonts w:ascii="Times New Roman" w:eastAsia="Times New Roman" w:hAnsi="Times New Roman" w:cs="Times New Roman"/>
          <w:sz w:val="24"/>
          <w:szCs w:val="24"/>
        </w:rPr>
      </w:pPr>
    </w:p>
    <w:p w14:paraId="1F41AE1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erasing or masking parts of the feature representation, the model learns to distinguish between classes based on a wider range of features. This approach improves robustness to noisy or incomplete data, which is beneficial in distributed environments where data quality may vary across nodes. Random walk-based erasing also mitigates the risk of overfitting, as it prevents the model from becoming overly reliant on specific features that are prevalent in majority classes. </w:t>
      </w:r>
      <w:r>
        <w:rPr>
          <w:rFonts w:ascii="Times New Roman" w:eastAsia="Times New Roman" w:hAnsi="Times New Roman" w:cs="Times New Roman"/>
          <w:sz w:val="24"/>
          <w:szCs w:val="24"/>
        </w:rPr>
        <w:lastRenderedPageBreak/>
        <w:t>Consequently, the technique enhances generalization by promoting a more flexible and adaptive feature representation.</w:t>
      </w:r>
    </w:p>
    <w:p w14:paraId="35C173FD" w14:textId="77777777" w:rsidR="00F55F45" w:rsidRDefault="00F55F45">
      <w:pPr>
        <w:spacing w:line="480" w:lineRule="auto"/>
        <w:rPr>
          <w:rFonts w:ascii="Times New Roman" w:eastAsia="Times New Roman" w:hAnsi="Times New Roman" w:cs="Times New Roman"/>
          <w:sz w:val="24"/>
          <w:szCs w:val="24"/>
        </w:rPr>
      </w:pPr>
    </w:p>
    <w:p w14:paraId="0F67CF5F" w14:textId="77777777" w:rsidR="00BF79DB" w:rsidRDefault="00BF79DB">
      <w:pPr>
        <w:spacing w:line="480" w:lineRule="auto"/>
        <w:jc w:val="center"/>
        <w:rPr>
          <w:rFonts w:ascii="Times New Roman" w:eastAsia="Times New Roman" w:hAnsi="Times New Roman" w:cs="Times New Roman"/>
          <w:b/>
          <w:sz w:val="24"/>
          <w:szCs w:val="24"/>
        </w:rPr>
      </w:pPr>
    </w:p>
    <w:p w14:paraId="203A5C0D" w14:textId="77777777" w:rsidR="00BF79DB" w:rsidRDefault="00BF79DB">
      <w:pPr>
        <w:spacing w:line="480" w:lineRule="auto"/>
        <w:jc w:val="center"/>
        <w:rPr>
          <w:rFonts w:ascii="Times New Roman" w:eastAsia="Times New Roman" w:hAnsi="Times New Roman" w:cs="Times New Roman"/>
          <w:b/>
          <w:sz w:val="24"/>
          <w:szCs w:val="24"/>
        </w:rPr>
      </w:pPr>
    </w:p>
    <w:p w14:paraId="2415F8B2" w14:textId="7758707A" w:rsidR="008A1A61"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5.3.4 </w:t>
      </w:r>
      <w:bookmarkStart w:id="69" w:name="_Hlk181735622"/>
      <w:r>
        <w:rPr>
          <w:rFonts w:ascii="Times New Roman" w:eastAsia="Times New Roman" w:hAnsi="Times New Roman" w:cs="Times New Roman"/>
          <w:b/>
          <w:sz w:val="24"/>
          <w:szCs w:val="24"/>
        </w:rPr>
        <w:t>Dynamic Feature Expansion</w:t>
      </w:r>
      <w:bookmarkEnd w:id="69"/>
    </w:p>
    <w:p w14:paraId="59007D4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feature expansion involves generating new synthetic features that expand the representation of underrepresented classes. This technique builds upon the idea that tail classes can benefit from additional intra-class diversity. By dynamically creating new features based on the characteristics of existing samples, dynamic feature expansion enriches the feature space, allowing tail classes to occupy a more substantial region in the embedding space. This expanded representation reduces the likelihood of overlap between tail and head classes, thereby improving classification accuracy for minority classes.</w:t>
      </w:r>
    </w:p>
    <w:p w14:paraId="02D3D4E8" w14:textId="77777777" w:rsidR="00F55F45" w:rsidRDefault="00F55F45">
      <w:pPr>
        <w:spacing w:line="480" w:lineRule="auto"/>
        <w:rPr>
          <w:rFonts w:ascii="Times New Roman" w:eastAsia="Times New Roman" w:hAnsi="Times New Roman" w:cs="Times New Roman"/>
          <w:sz w:val="24"/>
          <w:szCs w:val="24"/>
        </w:rPr>
      </w:pPr>
    </w:p>
    <w:p w14:paraId="139B8B4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distributed learning, dynamic feature expansion can be applied at each node, enabling each local model to create richer feature representations. These enhanced local embeddings are then aggregated to form a balanced global model. Dynamic feature expansion helps counteract the effects of imbalanced data distributions across nodes, leading to improved consistency in the federated model.</w:t>
      </w:r>
    </w:p>
    <w:p w14:paraId="29F22FFB" w14:textId="77777777" w:rsidR="0019480B" w:rsidRDefault="0019480B">
      <w:pPr>
        <w:spacing w:line="480" w:lineRule="auto"/>
        <w:rPr>
          <w:rFonts w:ascii="Times New Roman" w:eastAsia="Times New Roman" w:hAnsi="Times New Roman" w:cs="Times New Roman"/>
          <w:i/>
          <w:sz w:val="24"/>
          <w:szCs w:val="24"/>
        </w:rPr>
      </w:pPr>
    </w:p>
    <w:p w14:paraId="77F388A8" w14:textId="16DFE352"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5.4 </w:t>
      </w:r>
      <w:bookmarkStart w:id="70" w:name="_Hlk181735679"/>
      <w:r w:rsidRPr="00E46824">
        <w:rPr>
          <w:rFonts w:ascii="Times New Roman" w:eastAsia="Times New Roman" w:hAnsi="Times New Roman" w:cs="Times New Roman"/>
          <w:iCs/>
          <w:sz w:val="24"/>
          <w:szCs w:val="24"/>
        </w:rPr>
        <w:t>Embedding Augmentation in Distributed Learning</w:t>
      </w:r>
      <w:bookmarkEnd w:id="70"/>
    </w:p>
    <w:p w14:paraId="54CE87E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Embedding augmentation techniques play a vital role in distributed learning, where data heterogeneity and imbalances can severely impact model performance. By enriching the feature space through methods like LEFA, feature clouds, and random walk-based erasing, embedding augmentation addresses the variability across nodes and enhances the robustness of the global model. In distributed setups, each node processes data that might differ in distribution due to factors such as regional demographics or data collection protocols. Embedding augmentation techniques provide a means to create a more uniform representation across nodes, even if their underlying data characteristics vary significantly.</w:t>
      </w:r>
    </w:p>
    <w:p w14:paraId="12404791" w14:textId="77777777" w:rsidR="00F55F45" w:rsidRDefault="00F55F45">
      <w:pPr>
        <w:spacing w:line="480" w:lineRule="auto"/>
        <w:rPr>
          <w:rFonts w:ascii="Times New Roman" w:eastAsia="Times New Roman" w:hAnsi="Times New Roman" w:cs="Times New Roman"/>
          <w:sz w:val="24"/>
          <w:szCs w:val="24"/>
        </w:rPr>
      </w:pPr>
    </w:p>
    <w:p w14:paraId="4706445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nodes in urban areas may have more data on common conditions, while rural nodes may have limited data, particularly for rare conditions. Embedding augmentation enables each node to produce feature representations that are comprehensive, even for minority classes, contributing to a balanced and discriminative feature space when aggregated at the server. Techniques like random walk-based erasing are particularly useful in distributed learning, as they introduce controlled randomness, allowing models to generalize better and avoid overfitting to local patterns.</w:t>
      </w:r>
    </w:p>
    <w:p w14:paraId="529EAB5C" w14:textId="77777777" w:rsidR="0019480B" w:rsidRDefault="0019480B" w:rsidP="00BF79DB">
      <w:pPr>
        <w:spacing w:line="480" w:lineRule="auto"/>
        <w:rPr>
          <w:rFonts w:ascii="Times New Roman" w:eastAsia="Times New Roman" w:hAnsi="Times New Roman" w:cs="Times New Roman"/>
          <w:b/>
          <w:sz w:val="24"/>
          <w:szCs w:val="24"/>
        </w:rPr>
      </w:pPr>
    </w:p>
    <w:p w14:paraId="28093718" w14:textId="5AF45B1E"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5.4.1 </w:t>
      </w:r>
      <w:bookmarkStart w:id="71" w:name="_Hlk181735737"/>
      <w:r>
        <w:rPr>
          <w:rFonts w:ascii="Times New Roman" w:eastAsia="Times New Roman" w:hAnsi="Times New Roman" w:cs="Times New Roman"/>
          <w:b/>
          <w:sz w:val="24"/>
          <w:szCs w:val="24"/>
        </w:rPr>
        <w:t>Addressing Node-Specific Variability</w:t>
      </w:r>
      <w:bookmarkEnd w:id="71"/>
    </w:p>
    <w:p w14:paraId="70827F9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Embedding augmentation methods can be tailored to account for node-specific characteristics, allowing each node to adapt its embedding space based on local data properties. For example, nodes with significant class imbalance can prioritize feature clouds to enhance the diversity of tail classes, while nodes with a more balanced dataset might use random walk-based erasing to </w:t>
      </w:r>
      <w:r>
        <w:rPr>
          <w:rFonts w:ascii="Times New Roman" w:eastAsia="Times New Roman" w:hAnsi="Times New Roman" w:cs="Times New Roman"/>
          <w:sz w:val="24"/>
          <w:szCs w:val="24"/>
        </w:rPr>
        <w:lastRenderedPageBreak/>
        <w:t>improve generalization. By applying augmentation techniques dynamically based on the node’s specific data profile, distributed learning setups can maintain consistency in the embedding space while still addressing local nuances.</w:t>
      </w:r>
    </w:p>
    <w:p w14:paraId="59650284" w14:textId="77777777" w:rsidR="00F55F45" w:rsidRDefault="00F55F45">
      <w:pPr>
        <w:spacing w:line="480" w:lineRule="auto"/>
        <w:rPr>
          <w:rFonts w:ascii="Times New Roman" w:eastAsia="Times New Roman" w:hAnsi="Times New Roman" w:cs="Times New Roman"/>
          <w:sz w:val="24"/>
          <w:szCs w:val="24"/>
        </w:rPr>
      </w:pPr>
    </w:p>
    <w:p w14:paraId="38DE575A" w14:textId="77777777" w:rsidR="009F1C43" w:rsidRDefault="009F1C43">
      <w:pPr>
        <w:spacing w:line="480" w:lineRule="auto"/>
        <w:jc w:val="center"/>
        <w:rPr>
          <w:rFonts w:ascii="Times New Roman" w:eastAsia="Times New Roman" w:hAnsi="Times New Roman" w:cs="Times New Roman"/>
          <w:b/>
          <w:sz w:val="24"/>
          <w:szCs w:val="24"/>
        </w:rPr>
      </w:pPr>
    </w:p>
    <w:p w14:paraId="2C8E9598" w14:textId="44C9E40C"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5.4.2 </w:t>
      </w:r>
      <w:bookmarkStart w:id="72" w:name="_Hlk181735762"/>
      <w:r>
        <w:rPr>
          <w:rFonts w:ascii="Times New Roman" w:eastAsia="Times New Roman" w:hAnsi="Times New Roman" w:cs="Times New Roman"/>
          <w:b/>
          <w:sz w:val="24"/>
          <w:szCs w:val="24"/>
        </w:rPr>
        <w:t>Enhancing Global Consistency</w:t>
      </w:r>
      <w:bookmarkEnd w:id="72"/>
    </w:p>
    <w:p w14:paraId="1235241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not only improve local model performance but also enhance the consistency of the aggregated global model. Techniques like LEFA ensure that label information is embedded consistently across nodes, supporting a more harmonized feature representation. During aggregation, these augmented embeddings contribute to a balanced and robust global feature space, enabling the model to perform reliably across diverse data environments. This is crucial in distributed learning, where the objective is to develop a model that generalizes effectively despite variability across participating nodes.</w:t>
      </w:r>
    </w:p>
    <w:p w14:paraId="4700B8B0" w14:textId="77777777" w:rsidR="0019480B" w:rsidRDefault="0019480B" w:rsidP="00DE59C1">
      <w:pPr>
        <w:spacing w:line="480" w:lineRule="auto"/>
        <w:rPr>
          <w:rFonts w:ascii="Times New Roman" w:eastAsia="Times New Roman" w:hAnsi="Times New Roman" w:cs="Times New Roman"/>
          <w:b/>
          <w:sz w:val="24"/>
          <w:szCs w:val="24"/>
        </w:rPr>
      </w:pPr>
    </w:p>
    <w:p w14:paraId="48B68486" w14:textId="103E7DB9"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5.4.3 </w:t>
      </w:r>
      <w:bookmarkStart w:id="73" w:name="_Hlk181735790"/>
      <w:r>
        <w:rPr>
          <w:rFonts w:ascii="Times New Roman" w:eastAsia="Times New Roman" w:hAnsi="Times New Roman" w:cs="Times New Roman"/>
          <w:b/>
          <w:sz w:val="24"/>
          <w:szCs w:val="24"/>
        </w:rPr>
        <w:t>Reducing Communication Overhead</w:t>
      </w:r>
      <w:bookmarkEnd w:id="73"/>
    </w:p>
    <w:p w14:paraId="6DF2678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advantage of embedding augmentation in distributed learning is the potential reduction in communication overhead. By improving local embedding representations, nodes can produce embeddings that are more representative, reducing the need for frequent updates or extensive communication between nodes and the central server. For example, dynamic feature expansion can help a node generate diverse representations from a limited dataset, decreasing the frequency of data transmission while still contributing meaningfully to the global model. This is especially </w:t>
      </w:r>
      <w:r>
        <w:rPr>
          <w:rFonts w:ascii="Times New Roman" w:eastAsia="Times New Roman" w:hAnsi="Times New Roman" w:cs="Times New Roman"/>
          <w:sz w:val="24"/>
          <w:szCs w:val="24"/>
        </w:rPr>
        <w:lastRenderedPageBreak/>
        <w:t>beneficial in healthcare, where data privacy and bandwidth constraints are often limiting factors in federated learning setups.</w:t>
      </w:r>
    </w:p>
    <w:p w14:paraId="077B8EC0" w14:textId="77777777" w:rsidR="00F55F45" w:rsidRDefault="00F55F45">
      <w:pPr>
        <w:spacing w:line="480" w:lineRule="auto"/>
        <w:rPr>
          <w:rFonts w:ascii="Times New Roman" w:eastAsia="Times New Roman" w:hAnsi="Times New Roman" w:cs="Times New Roman"/>
          <w:b/>
          <w:sz w:val="24"/>
          <w:szCs w:val="24"/>
        </w:rPr>
      </w:pPr>
    </w:p>
    <w:p w14:paraId="6D8C538A" w14:textId="77777777" w:rsidR="005C1226" w:rsidRDefault="005C1226">
      <w:pPr>
        <w:spacing w:line="480" w:lineRule="auto"/>
        <w:rPr>
          <w:rFonts w:ascii="Times New Roman" w:eastAsia="Times New Roman" w:hAnsi="Times New Roman" w:cs="Times New Roman"/>
          <w:i/>
          <w:sz w:val="24"/>
          <w:szCs w:val="24"/>
        </w:rPr>
      </w:pPr>
    </w:p>
    <w:p w14:paraId="7FEBBDF5" w14:textId="77777777" w:rsidR="005C1226" w:rsidRDefault="005C1226">
      <w:pPr>
        <w:spacing w:line="480" w:lineRule="auto"/>
        <w:rPr>
          <w:rFonts w:ascii="Times New Roman" w:eastAsia="Times New Roman" w:hAnsi="Times New Roman" w:cs="Times New Roman"/>
          <w:i/>
          <w:sz w:val="24"/>
          <w:szCs w:val="24"/>
        </w:rPr>
      </w:pPr>
    </w:p>
    <w:p w14:paraId="2D61D9CF" w14:textId="11E36288" w:rsidR="00F55F45" w:rsidRPr="005C1226" w:rsidRDefault="00DE59C1" w:rsidP="005C1226">
      <w:pPr>
        <w:spacing w:line="480" w:lineRule="auto"/>
        <w:jc w:val="center"/>
        <w:rPr>
          <w:rFonts w:ascii="Times New Roman" w:eastAsia="Times New Roman" w:hAnsi="Times New Roman" w:cs="Times New Roman"/>
          <w:iCs/>
          <w:sz w:val="24"/>
          <w:szCs w:val="24"/>
        </w:rPr>
      </w:pPr>
      <w:r w:rsidRPr="005C1226">
        <w:rPr>
          <w:rFonts w:ascii="Times New Roman" w:eastAsia="Times New Roman" w:hAnsi="Times New Roman" w:cs="Times New Roman"/>
          <w:iCs/>
          <w:sz w:val="24"/>
          <w:szCs w:val="24"/>
        </w:rPr>
        <w:t xml:space="preserve">5.5 </w:t>
      </w:r>
      <w:bookmarkStart w:id="74" w:name="_Hlk181735840"/>
      <w:r w:rsidRPr="005C1226">
        <w:rPr>
          <w:rFonts w:ascii="Times New Roman" w:eastAsia="Times New Roman" w:hAnsi="Times New Roman" w:cs="Times New Roman"/>
          <w:iCs/>
          <w:sz w:val="24"/>
          <w:szCs w:val="24"/>
        </w:rPr>
        <w:t>Modified Random Walk-Based Embedding (RWE) Augmentation</w:t>
      </w:r>
      <w:bookmarkEnd w:id="74"/>
    </w:p>
    <w:p w14:paraId="1DEDABC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modification was applied to the original random walk-based embedding (RWE) augmentation technique, which traditionally erases portions of the embedding space to enhance generalization. Instead of erasing data, the modified RWE augmentation in this experiment involves adding synthetic data points into the embedding space, increasing robustness and enhancing the model’s capacity to generalize across classes. This modified approach not only mitigates the limitations of traditional erasing but also introduces controlled diversity within each class, which is crucial in distributed learning settings where nodes might exhibit varying data characteristics.</w:t>
      </w:r>
    </w:p>
    <w:p w14:paraId="1C1DC34E" w14:textId="77777777" w:rsidR="00DE59C1" w:rsidRDefault="00DE59C1">
      <w:pPr>
        <w:spacing w:line="480" w:lineRule="auto"/>
        <w:rPr>
          <w:rFonts w:ascii="Times New Roman" w:eastAsia="Times New Roman" w:hAnsi="Times New Roman" w:cs="Times New Roman"/>
          <w:sz w:val="24"/>
          <w:szCs w:val="24"/>
        </w:rPr>
      </w:pPr>
    </w:p>
    <w:p w14:paraId="1D92F245" w14:textId="6A05849D"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5.5.1 </w:t>
      </w:r>
      <w:bookmarkStart w:id="75" w:name="_Hlk181735888"/>
      <w:r>
        <w:rPr>
          <w:rFonts w:ascii="Times New Roman" w:eastAsia="Times New Roman" w:hAnsi="Times New Roman" w:cs="Times New Roman"/>
          <w:b/>
          <w:sz w:val="24"/>
          <w:szCs w:val="24"/>
        </w:rPr>
        <w:t>Results and Observations</w:t>
      </w:r>
      <w:bookmarkEnd w:id="75"/>
    </w:p>
    <w:p w14:paraId="11ED19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modified RWE augmentation, shown across multiple rounds, illustrate a notable improvement in various metrics such as recall, precision, and AUC. Here are the primary observations: </w:t>
      </w:r>
    </w:p>
    <w:p w14:paraId="1A8F459A" w14:textId="77777777" w:rsidR="00DD6103" w:rsidRDefault="00DD6103">
      <w:pPr>
        <w:spacing w:line="480" w:lineRule="auto"/>
        <w:rPr>
          <w:rFonts w:ascii="Times New Roman" w:eastAsia="Times New Roman" w:hAnsi="Times New Roman" w:cs="Times New Roman"/>
          <w:sz w:val="24"/>
          <w:szCs w:val="24"/>
        </w:rPr>
      </w:pPr>
    </w:p>
    <w:p w14:paraId="4FF7C66C" w14:textId="2D3C86B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Table </w:t>
      </w:r>
      <w:r w:rsidR="0037593E">
        <w:rPr>
          <w:rFonts w:ascii="Times New Roman" w:eastAsia="Times New Roman" w:hAnsi="Times New Roman" w:cs="Times New Roman"/>
          <w:sz w:val="24"/>
          <w:szCs w:val="24"/>
        </w:rPr>
        <w:t>4</w:t>
      </w:r>
      <w:r>
        <w:rPr>
          <w:rFonts w:ascii="Times New Roman" w:eastAsia="Times New Roman" w:hAnsi="Times New Roman" w:cs="Times New Roman"/>
          <w:sz w:val="24"/>
          <w:szCs w:val="24"/>
        </w:rPr>
        <w:t>: Distributed and Centralized Accuracy/Loss per Round for Random Walk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296"/>
        <w:gridCol w:w="1296"/>
        <w:gridCol w:w="1323"/>
        <w:gridCol w:w="1323"/>
        <w:gridCol w:w="1031"/>
        <w:gridCol w:w="1110"/>
        <w:gridCol w:w="1031"/>
      </w:tblGrid>
      <w:tr w:rsidR="00DD6103" w:rsidRPr="00DD6103" w14:paraId="603F777D" w14:textId="77777777" w:rsidTr="00DD6103">
        <w:tc>
          <w:tcPr>
            <w:tcW w:w="1080" w:type="dxa"/>
            <w:tcBorders>
              <w:top w:val="single" w:sz="4" w:space="0" w:color="auto"/>
              <w:bottom w:val="single" w:sz="4" w:space="0" w:color="auto"/>
            </w:tcBorders>
          </w:tcPr>
          <w:p w14:paraId="1CBBF5C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Round</w:t>
            </w:r>
          </w:p>
        </w:tc>
        <w:tc>
          <w:tcPr>
            <w:tcW w:w="1080" w:type="dxa"/>
            <w:tcBorders>
              <w:top w:val="single" w:sz="4" w:space="0" w:color="auto"/>
              <w:bottom w:val="single" w:sz="4" w:space="0" w:color="auto"/>
            </w:tcBorders>
          </w:tcPr>
          <w:p w14:paraId="71D10F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Loss</w:t>
            </w:r>
          </w:p>
        </w:tc>
        <w:tc>
          <w:tcPr>
            <w:tcW w:w="1080" w:type="dxa"/>
            <w:tcBorders>
              <w:top w:val="single" w:sz="4" w:space="0" w:color="auto"/>
              <w:bottom w:val="single" w:sz="4" w:space="0" w:color="auto"/>
            </w:tcBorders>
          </w:tcPr>
          <w:p w14:paraId="7C4A19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Accuracy</w:t>
            </w:r>
          </w:p>
        </w:tc>
        <w:tc>
          <w:tcPr>
            <w:tcW w:w="1080" w:type="dxa"/>
            <w:tcBorders>
              <w:top w:val="single" w:sz="4" w:space="0" w:color="auto"/>
              <w:bottom w:val="single" w:sz="4" w:space="0" w:color="auto"/>
            </w:tcBorders>
          </w:tcPr>
          <w:p w14:paraId="41BB474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Loss</w:t>
            </w:r>
          </w:p>
        </w:tc>
        <w:tc>
          <w:tcPr>
            <w:tcW w:w="1080" w:type="dxa"/>
            <w:tcBorders>
              <w:top w:val="single" w:sz="4" w:space="0" w:color="auto"/>
              <w:bottom w:val="single" w:sz="4" w:space="0" w:color="auto"/>
            </w:tcBorders>
          </w:tcPr>
          <w:p w14:paraId="48A9F71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Accuracy</w:t>
            </w:r>
          </w:p>
        </w:tc>
        <w:tc>
          <w:tcPr>
            <w:tcW w:w="1080" w:type="dxa"/>
            <w:tcBorders>
              <w:top w:val="single" w:sz="4" w:space="0" w:color="auto"/>
              <w:bottom w:val="single" w:sz="4" w:space="0" w:color="auto"/>
            </w:tcBorders>
          </w:tcPr>
          <w:p w14:paraId="3B79CD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Recall</w:t>
            </w:r>
          </w:p>
        </w:tc>
        <w:tc>
          <w:tcPr>
            <w:tcW w:w="1080" w:type="dxa"/>
            <w:tcBorders>
              <w:top w:val="single" w:sz="4" w:space="0" w:color="auto"/>
              <w:bottom w:val="single" w:sz="4" w:space="0" w:color="auto"/>
            </w:tcBorders>
          </w:tcPr>
          <w:p w14:paraId="4AC3250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Precision</w:t>
            </w:r>
          </w:p>
        </w:tc>
        <w:tc>
          <w:tcPr>
            <w:tcW w:w="1080" w:type="dxa"/>
            <w:tcBorders>
              <w:top w:val="single" w:sz="4" w:space="0" w:color="auto"/>
              <w:bottom w:val="single" w:sz="4" w:space="0" w:color="auto"/>
            </w:tcBorders>
          </w:tcPr>
          <w:p w14:paraId="3B705A2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AUC</w:t>
            </w:r>
          </w:p>
        </w:tc>
      </w:tr>
      <w:tr w:rsidR="00DD6103" w:rsidRPr="00DD6103" w14:paraId="52E69932" w14:textId="77777777" w:rsidTr="00DD6103">
        <w:tc>
          <w:tcPr>
            <w:tcW w:w="1080" w:type="dxa"/>
            <w:tcBorders>
              <w:top w:val="single" w:sz="4" w:space="0" w:color="auto"/>
            </w:tcBorders>
          </w:tcPr>
          <w:p w14:paraId="7DD7D0C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w:t>
            </w:r>
          </w:p>
        </w:tc>
        <w:tc>
          <w:tcPr>
            <w:tcW w:w="1080" w:type="dxa"/>
            <w:tcBorders>
              <w:top w:val="single" w:sz="4" w:space="0" w:color="auto"/>
            </w:tcBorders>
          </w:tcPr>
          <w:p w14:paraId="5B7118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0.48953</w:t>
            </w:r>
          </w:p>
        </w:tc>
        <w:tc>
          <w:tcPr>
            <w:tcW w:w="1080" w:type="dxa"/>
            <w:tcBorders>
              <w:top w:val="single" w:sz="4" w:space="0" w:color="auto"/>
            </w:tcBorders>
          </w:tcPr>
          <w:p w14:paraId="1CB334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0.49249</w:t>
            </w:r>
          </w:p>
        </w:tc>
        <w:tc>
          <w:tcPr>
            <w:tcW w:w="1080" w:type="dxa"/>
            <w:tcBorders>
              <w:top w:val="single" w:sz="4" w:space="0" w:color="auto"/>
            </w:tcBorders>
          </w:tcPr>
          <w:p w14:paraId="21EF5E2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0.69264</w:t>
            </w:r>
          </w:p>
        </w:tc>
        <w:tc>
          <w:tcPr>
            <w:tcW w:w="1080" w:type="dxa"/>
            <w:tcBorders>
              <w:top w:val="single" w:sz="4" w:space="0" w:color="auto"/>
            </w:tcBorders>
          </w:tcPr>
          <w:p w14:paraId="76FB606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0.48817</w:t>
            </w:r>
          </w:p>
        </w:tc>
        <w:tc>
          <w:tcPr>
            <w:tcW w:w="1080" w:type="dxa"/>
            <w:tcBorders>
              <w:top w:val="single" w:sz="4" w:space="0" w:color="auto"/>
            </w:tcBorders>
          </w:tcPr>
          <w:p w14:paraId="24AEE4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0.27865</w:t>
            </w:r>
          </w:p>
        </w:tc>
        <w:tc>
          <w:tcPr>
            <w:tcW w:w="1080" w:type="dxa"/>
            <w:tcBorders>
              <w:top w:val="single" w:sz="4" w:space="0" w:color="auto"/>
            </w:tcBorders>
          </w:tcPr>
          <w:p w14:paraId="648C77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0.17726</w:t>
            </w:r>
          </w:p>
        </w:tc>
        <w:tc>
          <w:tcPr>
            <w:tcW w:w="1080" w:type="dxa"/>
            <w:tcBorders>
              <w:top w:val="single" w:sz="4" w:space="0" w:color="auto"/>
            </w:tcBorders>
          </w:tcPr>
          <w:p w14:paraId="7BC1BF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0.51916</w:t>
            </w:r>
          </w:p>
        </w:tc>
      </w:tr>
      <w:tr w:rsidR="00DD6103" w:rsidRPr="00DD6103" w14:paraId="533ADCC2" w14:textId="77777777" w:rsidTr="00DD6103">
        <w:tc>
          <w:tcPr>
            <w:tcW w:w="1080" w:type="dxa"/>
          </w:tcPr>
          <w:p w14:paraId="738FE8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2.0</w:t>
            </w:r>
          </w:p>
        </w:tc>
        <w:tc>
          <w:tcPr>
            <w:tcW w:w="1080" w:type="dxa"/>
          </w:tcPr>
          <w:p w14:paraId="72DD58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0.43953</w:t>
            </w:r>
          </w:p>
        </w:tc>
        <w:tc>
          <w:tcPr>
            <w:tcW w:w="1080" w:type="dxa"/>
          </w:tcPr>
          <w:p w14:paraId="309A620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0.5778</w:t>
            </w:r>
          </w:p>
        </w:tc>
        <w:tc>
          <w:tcPr>
            <w:tcW w:w="1080" w:type="dxa"/>
          </w:tcPr>
          <w:p w14:paraId="2DAE78F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0.48951</w:t>
            </w:r>
          </w:p>
        </w:tc>
        <w:tc>
          <w:tcPr>
            <w:tcW w:w="1080" w:type="dxa"/>
          </w:tcPr>
          <w:p w14:paraId="196247F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0.77307</w:t>
            </w:r>
          </w:p>
        </w:tc>
        <w:tc>
          <w:tcPr>
            <w:tcW w:w="1080" w:type="dxa"/>
          </w:tcPr>
          <w:p w14:paraId="6A705C3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0.50537</w:t>
            </w:r>
          </w:p>
        </w:tc>
        <w:tc>
          <w:tcPr>
            <w:tcW w:w="1080" w:type="dxa"/>
          </w:tcPr>
          <w:p w14:paraId="738FC49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0.55903</w:t>
            </w:r>
          </w:p>
        </w:tc>
        <w:tc>
          <w:tcPr>
            <w:tcW w:w="1080" w:type="dxa"/>
          </w:tcPr>
          <w:p w14:paraId="6D75975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0.76399</w:t>
            </w:r>
          </w:p>
        </w:tc>
      </w:tr>
      <w:tr w:rsidR="00DD6103" w:rsidRPr="00DD6103" w14:paraId="640F2033" w14:textId="77777777" w:rsidTr="00DD6103">
        <w:tc>
          <w:tcPr>
            <w:tcW w:w="1080" w:type="dxa"/>
          </w:tcPr>
          <w:p w14:paraId="1433F2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3.0</w:t>
            </w:r>
          </w:p>
        </w:tc>
        <w:tc>
          <w:tcPr>
            <w:tcW w:w="1080" w:type="dxa"/>
          </w:tcPr>
          <w:p w14:paraId="27F23F9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0.42196</w:t>
            </w:r>
          </w:p>
        </w:tc>
        <w:tc>
          <w:tcPr>
            <w:tcW w:w="1080" w:type="dxa"/>
          </w:tcPr>
          <w:p w14:paraId="137DCAF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0.59054</w:t>
            </w:r>
          </w:p>
        </w:tc>
        <w:tc>
          <w:tcPr>
            <w:tcW w:w="1080" w:type="dxa"/>
          </w:tcPr>
          <w:p w14:paraId="5BE1048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0.43954</w:t>
            </w:r>
          </w:p>
        </w:tc>
        <w:tc>
          <w:tcPr>
            <w:tcW w:w="1080" w:type="dxa"/>
          </w:tcPr>
          <w:p w14:paraId="6278A1B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0.798</w:t>
            </w:r>
          </w:p>
        </w:tc>
        <w:tc>
          <w:tcPr>
            <w:tcW w:w="1080" w:type="dxa"/>
          </w:tcPr>
          <w:p w14:paraId="48E0B30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0.61533</w:t>
            </w:r>
          </w:p>
        </w:tc>
        <w:tc>
          <w:tcPr>
            <w:tcW w:w="1080" w:type="dxa"/>
          </w:tcPr>
          <w:p w14:paraId="6F422E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0.59986</w:t>
            </w:r>
          </w:p>
        </w:tc>
        <w:tc>
          <w:tcPr>
            <w:tcW w:w="1080" w:type="dxa"/>
          </w:tcPr>
          <w:p w14:paraId="58FFAFF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0.82551</w:t>
            </w:r>
          </w:p>
        </w:tc>
      </w:tr>
      <w:tr w:rsidR="00DD6103" w:rsidRPr="00DD6103" w14:paraId="36503667" w14:textId="77777777" w:rsidTr="00DD6103">
        <w:tc>
          <w:tcPr>
            <w:tcW w:w="1080" w:type="dxa"/>
          </w:tcPr>
          <w:p w14:paraId="335333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4.0</w:t>
            </w:r>
          </w:p>
        </w:tc>
        <w:tc>
          <w:tcPr>
            <w:tcW w:w="1080" w:type="dxa"/>
          </w:tcPr>
          <w:p w14:paraId="19EE493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657BD9B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0.59327</w:t>
            </w:r>
          </w:p>
        </w:tc>
        <w:tc>
          <w:tcPr>
            <w:tcW w:w="1080" w:type="dxa"/>
          </w:tcPr>
          <w:p w14:paraId="5B5CEC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0.42197</w:t>
            </w:r>
          </w:p>
        </w:tc>
        <w:tc>
          <w:tcPr>
            <w:tcW w:w="1080" w:type="dxa"/>
          </w:tcPr>
          <w:p w14:paraId="16F600D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0.80783</w:t>
            </w:r>
          </w:p>
        </w:tc>
        <w:tc>
          <w:tcPr>
            <w:tcW w:w="1080" w:type="dxa"/>
          </w:tcPr>
          <w:p w14:paraId="768C108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0.60029</w:t>
            </w:r>
          </w:p>
        </w:tc>
        <w:tc>
          <w:tcPr>
            <w:tcW w:w="1080" w:type="dxa"/>
          </w:tcPr>
          <w:p w14:paraId="7663CB2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0.62725</w:t>
            </w:r>
          </w:p>
        </w:tc>
        <w:tc>
          <w:tcPr>
            <w:tcW w:w="1080" w:type="dxa"/>
          </w:tcPr>
          <w:p w14:paraId="6D74D65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0.83588</w:t>
            </w:r>
          </w:p>
        </w:tc>
      </w:tr>
      <w:tr w:rsidR="00DD6103" w:rsidRPr="00DD6103" w14:paraId="7181801F" w14:textId="77777777" w:rsidTr="00DD6103">
        <w:tc>
          <w:tcPr>
            <w:tcW w:w="1080" w:type="dxa"/>
          </w:tcPr>
          <w:p w14:paraId="3E43E31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5.0</w:t>
            </w:r>
          </w:p>
        </w:tc>
        <w:tc>
          <w:tcPr>
            <w:tcW w:w="1080" w:type="dxa"/>
          </w:tcPr>
          <w:p w14:paraId="4D6AA7E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0.40707</w:t>
            </w:r>
          </w:p>
        </w:tc>
        <w:tc>
          <w:tcPr>
            <w:tcW w:w="1080" w:type="dxa"/>
          </w:tcPr>
          <w:p w14:paraId="0FB7AFD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0.596</w:t>
            </w:r>
          </w:p>
        </w:tc>
        <w:tc>
          <w:tcPr>
            <w:tcW w:w="1080" w:type="dxa"/>
          </w:tcPr>
          <w:p w14:paraId="14E0C48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0DE08C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0.81438</w:t>
            </w:r>
          </w:p>
        </w:tc>
        <w:tc>
          <w:tcPr>
            <w:tcW w:w="1080" w:type="dxa"/>
          </w:tcPr>
          <w:p w14:paraId="7A8AE2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0.60172</w:t>
            </w:r>
          </w:p>
        </w:tc>
        <w:tc>
          <w:tcPr>
            <w:tcW w:w="1080" w:type="dxa"/>
          </w:tcPr>
          <w:p w14:paraId="3D1A350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0.64417</w:t>
            </w:r>
          </w:p>
        </w:tc>
        <w:tc>
          <w:tcPr>
            <w:tcW w:w="1080" w:type="dxa"/>
          </w:tcPr>
          <w:p w14:paraId="3171B03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0.84191</w:t>
            </w:r>
          </w:p>
        </w:tc>
      </w:tr>
      <w:tr w:rsidR="00DD6103" w:rsidRPr="00DD6103" w14:paraId="52356C0F" w14:textId="77777777" w:rsidTr="00DD6103">
        <w:tc>
          <w:tcPr>
            <w:tcW w:w="1080" w:type="dxa"/>
          </w:tcPr>
          <w:p w14:paraId="101D1F2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6.0</w:t>
            </w:r>
          </w:p>
        </w:tc>
        <w:tc>
          <w:tcPr>
            <w:tcW w:w="1080" w:type="dxa"/>
          </w:tcPr>
          <w:p w14:paraId="4841A2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0.40135</w:t>
            </w:r>
          </w:p>
        </w:tc>
        <w:tc>
          <w:tcPr>
            <w:tcW w:w="1080" w:type="dxa"/>
          </w:tcPr>
          <w:p w14:paraId="1910F35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0.60328</w:t>
            </w:r>
          </w:p>
        </w:tc>
        <w:tc>
          <w:tcPr>
            <w:tcW w:w="1080" w:type="dxa"/>
          </w:tcPr>
          <w:p w14:paraId="3A5507C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0.40706</w:t>
            </w:r>
          </w:p>
        </w:tc>
        <w:tc>
          <w:tcPr>
            <w:tcW w:w="1080" w:type="dxa"/>
          </w:tcPr>
          <w:p w14:paraId="6B186B0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0.8192</w:t>
            </w:r>
          </w:p>
        </w:tc>
        <w:tc>
          <w:tcPr>
            <w:tcW w:w="1080" w:type="dxa"/>
          </w:tcPr>
          <w:p w14:paraId="22CFEB6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1D8696E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0.65595</w:t>
            </w:r>
          </w:p>
        </w:tc>
        <w:tc>
          <w:tcPr>
            <w:tcW w:w="1080" w:type="dxa"/>
          </w:tcPr>
          <w:p w14:paraId="4F56DBA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0.84724</w:t>
            </w:r>
          </w:p>
        </w:tc>
      </w:tr>
      <w:tr w:rsidR="00DD6103" w:rsidRPr="00DD6103" w14:paraId="7ABB476C" w14:textId="77777777" w:rsidTr="00DD6103">
        <w:tc>
          <w:tcPr>
            <w:tcW w:w="1080" w:type="dxa"/>
          </w:tcPr>
          <w:p w14:paraId="667F65D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7.0</w:t>
            </w:r>
          </w:p>
        </w:tc>
        <w:tc>
          <w:tcPr>
            <w:tcW w:w="1080" w:type="dxa"/>
          </w:tcPr>
          <w:p w14:paraId="40730CF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0.39791</w:t>
            </w:r>
          </w:p>
        </w:tc>
        <w:tc>
          <w:tcPr>
            <w:tcW w:w="1080" w:type="dxa"/>
          </w:tcPr>
          <w:p w14:paraId="18C58F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6E2AF2D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0.40134</w:t>
            </w:r>
          </w:p>
        </w:tc>
        <w:tc>
          <w:tcPr>
            <w:tcW w:w="1080" w:type="dxa"/>
          </w:tcPr>
          <w:p w14:paraId="00B3A2A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0.82329</w:t>
            </w:r>
          </w:p>
        </w:tc>
        <w:tc>
          <w:tcPr>
            <w:tcW w:w="1080" w:type="dxa"/>
          </w:tcPr>
          <w:p w14:paraId="067404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2BEA5E9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0.66759</w:t>
            </w:r>
          </w:p>
        </w:tc>
        <w:tc>
          <w:tcPr>
            <w:tcW w:w="1080" w:type="dxa"/>
          </w:tcPr>
          <w:p w14:paraId="593C55F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0.85132</w:t>
            </w:r>
          </w:p>
        </w:tc>
      </w:tr>
      <w:tr w:rsidR="00DD6103" w:rsidRPr="00DD6103" w14:paraId="38F61B68" w14:textId="77777777" w:rsidTr="00DD6103">
        <w:tc>
          <w:tcPr>
            <w:tcW w:w="1080" w:type="dxa"/>
          </w:tcPr>
          <w:p w14:paraId="7DAFFC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8.0</w:t>
            </w:r>
          </w:p>
        </w:tc>
        <w:tc>
          <w:tcPr>
            <w:tcW w:w="1080" w:type="dxa"/>
          </w:tcPr>
          <w:p w14:paraId="637509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1BE7C9A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2630C8E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0.39792</w:t>
            </w:r>
          </w:p>
        </w:tc>
        <w:tc>
          <w:tcPr>
            <w:tcW w:w="1080" w:type="dxa"/>
          </w:tcPr>
          <w:p w14:paraId="3898956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0.82712</w:t>
            </w:r>
          </w:p>
        </w:tc>
        <w:tc>
          <w:tcPr>
            <w:tcW w:w="1080" w:type="dxa"/>
          </w:tcPr>
          <w:p w14:paraId="50A81C1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C4B1E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0.68027</w:t>
            </w:r>
          </w:p>
        </w:tc>
        <w:tc>
          <w:tcPr>
            <w:tcW w:w="1080" w:type="dxa"/>
          </w:tcPr>
          <w:p w14:paraId="48DF48B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0.85327</w:t>
            </w:r>
          </w:p>
        </w:tc>
      </w:tr>
      <w:tr w:rsidR="00DD6103" w:rsidRPr="00DD6103" w14:paraId="741C3EAC" w14:textId="77777777" w:rsidTr="00DD6103">
        <w:tc>
          <w:tcPr>
            <w:tcW w:w="1080" w:type="dxa"/>
          </w:tcPr>
          <w:p w14:paraId="548626B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9.0</w:t>
            </w:r>
          </w:p>
        </w:tc>
        <w:tc>
          <w:tcPr>
            <w:tcW w:w="1080" w:type="dxa"/>
          </w:tcPr>
          <w:p w14:paraId="398834B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395A279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0.61192</w:t>
            </w:r>
          </w:p>
        </w:tc>
        <w:tc>
          <w:tcPr>
            <w:tcW w:w="1080" w:type="dxa"/>
          </w:tcPr>
          <w:p w14:paraId="52ADBC0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6E1308C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0.82957</w:t>
            </w:r>
          </w:p>
        </w:tc>
        <w:tc>
          <w:tcPr>
            <w:tcW w:w="1080" w:type="dxa"/>
          </w:tcPr>
          <w:p w14:paraId="6B45530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D8FE49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0.68778</w:t>
            </w:r>
          </w:p>
        </w:tc>
        <w:tc>
          <w:tcPr>
            <w:tcW w:w="1080" w:type="dxa"/>
          </w:tcPr>
          <w:p w14:paraId="7440C6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0.85592</w:t>
            </w:r>
          </w:p>
        </w:tc>
      </w:tr>
      <w:tr w:rsidR="00DD6103" w:rsidRPr="00DD6103" w14:paraId="48A2044C" w14:textId="77777777" w:rsidTr="00DD6103">
        <w:tc>
          <w:tcPr>
            <w:tcW w:w="1080" w:type="dxa"/>
          </w:tcPr>
          <w:p w14:paraId="7A9D3EE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10.0</w:t>
            </w:r>
          </w:p>
        </w:tc>
        <w:tc>
          <w:tcPr>
            <w:tcW w:w="1080" w:type="dxa"/>
          </w:tcPr>
          <w:p w14:paraId="7D82E57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21AA77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0.61283</w:t>
            </w:r>
          </w:p>
        </w:tc>
        <w:tc>
          <w:tcPr>
            <w:tcW w:w="1080" w:type="dxa"/>
          </w:tcPr>
          <w:p w14:paraId="23A8DF9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209588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0.83221</w:t>
            </w:r>
          </w:p>
        </w:tc>
        <w:tc>
          <w:tcPr>
            <w:tcW w:w="1080" w:type="dxa"/>
          </w:tcPr>
          <w:p w14:paraId="23A0AE9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6657D3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0.69816</w:t>
            </w:r>
          </w:p>
        </w:tc>
        <w:tc>
          <w:tcPr>
            <w:tcW w:w="1080" w:type="dxa"/>
          </w:tcPr>
          <w:p w14:paraId="5259586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0.85719</w:t>
            </w:r>
          </w:p>
        </w:tc>
      </w:tr>
      <w:tr w:rsidR="00DD6103" w:rsidRPr="00DD6103" w14:paraId="70D87B8B" w14:textId="77777777" w:rsidTr="00DD6103">
        <w:tc>
          <w:tcPr>
            <w:tcW w:w="1080" w:type="dxa"/>
          </w:tcPr>
          <w:p w14:paraId="0A8BA2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11.0</w:t>
            </w:r>
          </w:p>
        </w:tc>
        <w:tc>
          <w:tcPr>
            <w:tcW w:w="1080" w:type="dxa"/>
          </w:tcPr>
          <w:p w14:paraId="29D335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26A891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0.6151</w:t>
            </w:r>
          </w:p>
        </w:tc>
        <w:tc>
          <w:tcPr>
            <w:tcW w:w="1080" w:type="dxa"/>
          </w:tcPr>
          <w:p w14:paraId="2BEA011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4B3824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0.83276</w:t>
            </w:r>
          </w:p>
        </w:tc>
        <w:tc>
          <w:tcPr>
            <w:tcW w:w="1080" w:type="dxa"/>
          </w:tcPr>
          <w:p w14:paraId="43DFD9B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Pr>
          <w:p w14:paraId="7DB12C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0.70437</w:t>
            </w:r>
          </w:p>
        </w:tc>
        <w:tc>
          <w:tcPr>
            <w:tcW w:w="1080" w:type="dxa"/>
          </w:tcPr>
          <w:p w14:paraId="110B12A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0.85758</w:t>
            </w:r>
          </w:p>
        </w:tc>
      </w:tr>
      <w:tr w:rsidR="00DD6103" w:rsidRPr="00DD6103" w14:paraId="18727466" w14:textId="77777777" w:rsidTr="00DD6103">
        <w:tc>
          <w:tcPr>
            <w:tcW w:w="1080" w:type="dxa"/>
          </w:tcPr>
          <w:p w14:paraId="3C0877A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12.0</w:t>
            </w:r>
          </w:p>
        </w:tc>
        <w:tc>
          <w:tcPr>
            <w:tcW w:w="1080" w:type="dxa"/>
          </w:tcPr>
          <w:p w14:paraId="2BE270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0942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Pr>
          <w:p w14:paraId="635309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039606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2D90F0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2C6801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0.70853</w:t>
            </w:r>
          </w:p>
        </w:tc>
        <w:tc>
          <w:tcPr>
            <w:tcW w:w="1080" w:type="dxa"/>
          </w:tcPr>
          <w:p w14:paraId="2D14F7C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0.85931</w:t>
            </w:r>
          </w:p>
        </w:tc>
      </w:tr>
      <w:tr w:rsidR="00DD6103" w:rsidRPr="00DD6103" w14:paraId="264EC0BC" w14:textId="77777777" w:rsidTr="00DD6103">
        <w:tc>
          <w:tcPr>
            <w:tcW w:w="1080" w:type="dxa"/>
          </w:tcPr>
          <w:p w14:paraId="79E81E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13.0</w:t>
            </w:r>
          </w:p>
        </w:tc>
        <w:tc>
          <w:tcPr>
            <w:tcW w:w="1080" w:type="dxa"/>
          </w:tcPr>
          <w:p w14:paraId="58D8D73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0.38682</w:t>
            </w:r>
          </w:p>
        </w:tc>
        <w:tc>
          <w:tcPr>
            <w:tcW w:w="1080" w:type="dxa"/>
          </w:tcPr>
          <w:p w14:paraId="11C543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0.61692</w:t>
            </w:r>
          </w:p>
        </w:tc>
        <w:tc>
          <w:tcPr>
            <w:tcW w:w="1080" w:type="dxa"/>
          </w:tcPr>
          <w:p w14:paraId="57B3D78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5F7DB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4F6636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0.58703</w:t>
            </w:r>
          </w:p>
        </w:tc>
        <w:tc>
          <w:tcPr>
            <w:tcW w:w="1080" w:type="dxa"/>
          </w:tcPr>
          <w:p w14:paraId="1F3E5F5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0.71416</w:t>
            </w:r>
          </w:p>
        </w:tc>
        <w:tc>
          <w:tcPr>
            <w:tcW w:w="1080" w:type="dxa"/>
          </w:tcPr>
          <w:p w14:paraId="36DBB8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w:t>
            </w:r>
          </w:p>
        </w:tc>
      </w:tr>
      <w:tr w:rsidR="00DD6103" w:rsidRPr="00DD6103" w14:paraId="1840B21C" w14:textId="77777777" w:rsidTr="00DD6103">
        <w:tc>
          <w:tcPr>
            <w:tcW w:w="1080" w:type="dxa"/>
          </w:tcPr>
          <w:p w14:paraId="3644C1B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14.0</w:t>
            </w:r>
          </w:p>
        </w:tc>
        <w:tc>
          <w:tcPr>
            <w:tcW w:w="1080" w:type="dxa"/>
          </w:tcPr>
          <w:p w14:paraId="06C8660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Pr>
          <w:p w14:paraId="50FE8D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0.61465</w:t>
            </w:r>
          </w:p>
        </w:tc>
        <w:tc>
          <w:tcPr>
            <w:tcW w:w="1080" w:type="dxa"/>
          </w:tcPr>
          <w:p w14:paraId="5092F65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0.38683</w:t>
            </w:r>
          </w:p>
        </w:tc>
        <w:tc>
          <w:tcPr>
            <w:tcW w:w="1080" w:type="dxa"/>
          </w:tcPr>
          <w:p w14:paraId="3100838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0.83631</w:t>
            </w:r>
          </w:p>
        </w:tc>
        <w:tc>
          <w:tcPr>
            <w:tcW w:w="1080" w:type="dxa"/>
          </w:tcPr>
          <w:p w14:paraId="7BC1AB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0.58632</w:t>
            </w:r>
          </w:p>
        </w:tc>
        <w:tc>
          <w:tcPr>
            <w:tcW w:w="1080" w:type="dxa"/>
          </w:tcPr>
          <w:p w14:paraId="4FED888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0.71767</w:t>
            </w:r>
          </w:p>
        </w:tc>
        <w:tc>
          <w:tcPr>
            <w:tcW w:w="1080" w:type="dxa"/>
          </w:tcPr>
          <w:p w14:paraId="669C60F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0.86106</w:t>
            </w:r>
          </w:p>
        </w:tc>
      </w:tr>
      <w:tr w:rsidR="00DD6103" w:rsidRPr="00DD6103" w14:paraId="54A906C6" w14:textId="77777777" w:rsidTr="00DD6103">
        <w:tc>
          <w:tcPr>
            <w:tcW w:w="1080" w:type="dxa"/>
            <w:tcBorders>
              <w:bottom w:val="single" w:sz="4" w:space="0" w:color="auto"/>
            </w:tcBorders>
          </w:tcPr>
          <w:p w14:paraId="04FD8F8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lastRenderedPageBreak/>
              <w:t>15.0</w:t>
            </w:r>
          </w:p>
        </w:tc>
        <w:tc>
          <w:tcPr>
            <w:tcW w:w="1080" w:type="dxa"/>
            <w:tcBorders>
              <w:bottom w:val="single" w:sz="4" w:space="0" w:color="auto"/>
            </w:tcBorders>
          </w:tcPr>
          <w:p w14:paraId="0E76E53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0.38697</w:t>
            </w:r>
          </w:p>
        </w:tc>
        <w:tc>
          <w:tcPr>
            <w:tcW w:w="1080" w:type="dxa"/>
            <w:tcBorders>
              <w:bottom w:val="single" w:sz="4" w:space="0" w:color="auto"/>
            </w:tcBorders>
          </w:tcPr>
          <w:p w14:paraId="024510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Borders>
              <w:bottom w:val="single" w:sz="4" w:space="0" w:color="auto"/>
            </w:tcBorders>
          </w:tcPr>
          <w:p w14:paraId="2E9419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Borders>
              <w:bottom w:val="single" w:sz="4" w:space="0" w:color="auto"/>
            </w:tcBorders>
          </w:tcPr>
          <w:p w14:paraId="02A0B0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0.83703</w:t>
            </w:r>
          </w:p>
        </w:tc>
        <w:tc>
          <w:tcPr>
            <w:tcW w:w="1080" w:type="dxa"/>
            <w:tcBorders>
              <w:bottom w:val="single" w:sz="4" w:space="0" w:color="auto"/>
            </w:tcBorders>
          </w:tcPr>
          <w:p w14:paraId="699F6AD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Borders>
              <w:bottom w:val="single" w:sz="4" w:space="0" w:color="auto"/>
            </w:tcBorders>
          </w:tcPr>
          <w:p w14:paraId="23D3E77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0.71885</w:t>
            </w:r>
          </w:p>
        </w:tc>
        <w:tc>
          <w:tcPr>
            <w:tcW w:w="1080" w:type="dxa"/>
            <w:tcBorders>
              <w:bottom w:val="single" w:sz="4" w:space="0" w:color="auto"/>
            </w:tcBorders>
          </w:tcPr>
          <w:p w14:paraId="1362E99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0.86133</w:t>
            </w:r>
          </w:p>
        </w:tc>
      </w:tr>
    </w:tbl>
    <w:p w14:paraId="2985FE87" w14:textId="77777777" w:rsidR="00CC1128" w:rsidRDefault="00CC1128">
      <w:pPr>
        <w:spacing w:line="480" w:lineRule="auto"/>
        <w:rPr>
          <w:rFonts w:ascii="Times New Roman" w:eastAsia="Times New Roman" w:hAnsi="Times New Roman" w:cs="Times New Roman"/>
          <w:sz w:val="24"/>
          <w:szCs w:val="24"/>
        </w:rPr>
      </w:pPr>
    </w:p>
    <w:p w14:paraId="780D8A26"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This table shows the progression of distributed and centralized accuracy and loss across 15 training rounds using Random Walk Embedding Augmentation. The centralized model consistently achieves higher accuracy and lower loss per round, illustrating the advantages of centralized access, while the distributed model shows steady improvements as well.</w:t>
      </w:r>
    </w:p>
    <w:p w14:paraId="3A79BF7A" w14:textId="77777777" w:rsidR="006A0411" w:rsidRPr="006A0411" w:rsidRDefault="006A0411" w:rsidP="006A0411">
      <w:pPr>
        <w:spacing w:line="480" w:lineRule="auto"/>
        <w:rPr>
          <w:rFonts w:ascii="Times New Roman" w:eastAsia="Times New Roman" w:hAnsi="Times New Roman" w:cs="Times New Roman"/>
          <w:sz w:val="24"/>
          <w:szCs w:val="24"/>
        </w:rPr>
      </w:pPr>
    </w:p>
    <w:p w14:paraId="6BB385E8"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Distributed Loss and Accuracy: The distributed model’s loss progressively decreases over the rounds, with a final loss of approximately 0.38648 by the 14th round. Accuracy follows an upward trend, reaching 0.61465 for the distributed setup by round 14. This steady improvement in distributed accuracy and reduction in loss indicates that the modified RWE augmentation effectively supports learning in a federated setup, enabling the model to capture nuanced patterns more consistently across nodes.</w:t>
      </w:r>
    </w:p>
    <w:p w14:paraId="61250645" w14:textId="77777777" w:rsidR="006A0411" w:rsidRPr="006A0411" w:rsidRDefault="006A0411" w:rsidP="006A0411">
      <w:pPr>
        <w:spacing w:line="480" w:lineRule="auto"/>
        <w:rPr>
          <w:rFonts w:ascii="Times New Roman" w:eastAsia="Times New Roman" w:hAnsi="Times New Roman" w:cs="Times New Roman"/>
          <w:sz w:val="24"/>
          <w:szCs w:val="24"/>
        </w:rPr>
      </w:pPr>
    </w:p>
    <w:p w14:paraId="646E81F8" w14:textId="262ECB0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Centralized Performance Stability: The centralized accuracy and loss stabilize as well, with the final centralized </w:t>
      </w:r>
      <w:r>
        <w:rPr>
          <w:rFonts w:ascii="Times New Roman" w:eastAsia="Times New Roman" w:hAnsi="Times New Roman" w:cs="Times New Roman"/>
          <w:sz w:val="24"/>
          <w:szCs w:val="24"/>
        </w:rPr>
        <w:t>accuracy and AUC</w:t>
      </w:r>
      <w:r w:rsidRPr="006A0411">
        <w:rPr>
          <w:rFonts w:ascii="Times New Roman" w:eastAsia="Times New Roman" w:hAnsi="Times New Roman" w:cs="Times New Roman"/>
          <w:sz w:val="24"/>
          <w:szCs w:val="24"/>
        </w:rPr>
        <w:t xml:space="preserve"> converging to 0.83703 and 0.86133, respectively, by round 15. This convergence signifies that the augmented distributed learning setup is able to achieve performance levels comparable to a centralized approach, demonstrating the efficacy of the modified RWE augmentation in creating a balanced and generalizable feature space across nodes.</w:t>
      </w:r>
    </w:p>
    <w:p w14:paraId="7E7CFF6D" w14:textId="77777777" w:rsidR="006A0411" w:rsidRPr="006A0411" w:rsidRDefault="006A0411" w:rsidP="006A0411">
      <w:pPr>
        <w:spacing w:line="480" w:lineRule="auto"/>
        <w:rPr>
          <w:rFonts w:ascii="Times New Roman" w:eastAsia="Times New Roman" w:hAnsi="Times New Roman" w:cs="Times New Roman"/>
          <w:sz w:val="24"/>
          <w:szCs w:val="24"/>
        </w:rPr>
      </w:pPr>
    </w:p>
    <w:p w14:paraId="1C5FEDDD"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lastRenderedPageBreak/>
        <w:t>Recall and Precision Gains: Recall improves from an initial 0.27865 to over 0.58883 by round 15, and precision increases from 0.17726 to 0.71885. This indicates that the modified RWE technique, by adding synthetic data points instead of erasing features, enhances the model’s capacity to correctly identify positive cases and reduce false positives. This is particularly relevant in healthcare applications, where both high recall and precision are essential for accurate diagnosis and minimizing missed cases.</w:t>
      </w:r>
    </w:p>
    <w:p w14:paraId="2734F51A" w14:textId="77777777" w:rsidR="006A0411" w:rsidRPr="006A0411" w:rsidRDefault="006A0411" w:rsidP="006A0411">
      <w:pPr>
        <w:spacing w:line="480" w:lineRule="auto"/>
        <w:rPr>
          <w:rFonts w:ascii="Times New Roman" w:eastAsia="Times New Roman" w:hAnsi="Times New Roman" w:cs="Times New Roman"/>
          <w:sz w:val="24"/>
          <w:szCs w:val="24"/>
        </w:rPr>
      </w:pPr>
    </w:p>
    <w:p w14:paraId="4F7685C0" w14:textId="0608F96B" w:rsidR="008A1A6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5.5.2 </w:t>
      </w:r>
      <w:bookmarkStart w:id="76" w:name="_Hlk181735962"/>
      <w:r>
        <w:rPr>
          <w:rFonts w:ascii="Times New Roman" w:eastAsia="Times New Roman" w:hAnsi="Times New Roman" w:cs="Times New Roman"/>
          <w:b/>
          <w:sz w:val="24"/>
          <w:szCs w:val="24"/>
        </w:rPr>
        <w:t>Advantages of Data Addition over Data Erasure in RWE</w:t>
      </w:r>
      <w:bookmarkEnd w:id="76"/>
    </w:p>
    <w:p w14:paraId="564A86A0" w14:textId="3A23DCA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add synthetic data instead of erasing portions</w:t>
      </w:r>
      <w:r w:rsidR="0019480B">
        <w:rPr>
          <w:rFonts w:ascii="Times New Roman" w:eastAsia="Times New Roman" w:hAnsi="Times New Roman" w:cs="Times New Roman"/>
          <w:sz w:val="24"/>
          <w:szCs w:val="24"/>
        </w:rPr>
        <w:t xml:space="preserve"> by </w:t>
      </w:r>
      <w:r w:rsidR="007B1B7F">
        <w:rPr>
          <w:rStyle w:val="FootnoteReference"/>
          <w:rFonts w:ascii="Times New Roman" w:eastAsia="Times New Roman" w:hAnsi="Times New Roman" w:cs="Times New Roman"/>
          <w:sz w:val="24"/>
          <w:szCs w:val="24"/>
        </w:rPr>
        <w:footnoteReference w:id="63"/>
      </w:r>
      <w:r>
        <w:rPr>
          <w:rFonts w:ascii="Times New Roman" w:eastAsia="Times New Roman" w:hAnsi="Times New Roman" w:cs="Times New Roman"/>
          <w:sz w:val="24"/>
          <w:szCs w:val="24"/>
        </w:rPr>
        <w:t xml:space="preserve"> of the feature space addresses several limitations associated with traditional RWE augmentation:</w:t>
      </w:r>
    </w:p>
    <w:p w14:paraId="041B82A4" w14:textId="77777777" w:rsidR="00F55F45" w:rsidRDefault="00F55F45">
      <w:pPr>
        <w:spacing w:line="480" w:lineRule="auto"/>
        <w:rPr>
          <w:rFonts w:ascii="Times New Roman" w:eastAsia="Times New Roman" w:hAnsi="Times New Roman" w:cs="Times New Roman"/>
          <w:sz w:val="24"/>
          <w:szCs w:val="24"/>
        </w:rPr>
      </w:pPr>
    </w:p>
    <w:p w14:paraId="2E6F913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Class Representation: By augmenting each class with additional synthetic samples, the modified RWE helps to expand the representation of underrepresented classes. This is especially advantageous in distributed learning setups where individual nodes may have data scarcity for certain classes. Adding synthetic data improves intra-class diversity, making each class more distinguishable within the feature space.</w:t>
      </w:r>
    </w:p>
    <w:p w14:paraId="0923ABD4" w14:textId="77777777" w:rsidR="00F55F45" w:rsidRDefault="00F55F45">
      <w:pPr>
        <w:spacing w:line="480" w:lineRule="auto"/>
        <w:rPr>
          <w:rFonts w:ascii="Times New Roman" w:eastAsia="Times New Roman" w:hAnsi="Times New Roman" w:cs="Times New Roman"/>
          <w:sz w:val="24"/>
          <w:szCs w:val="24"/>
        </w:rPr>
      </w:pPr>
    </w:p>
    <w:p w14:paraId="38838F4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Reduced Risk of Overgeneralization: Erasing data in traditional RWE can lead to overgeneralization, as the model might lose critical details necessary for accurate class separation. By adding data instead, the modified RWE ensures that the model retains important </w:t>
      </w:r>
      <w:r>
        <w:rPr>
          <w:rFonts w:ascii="Times New Roman" w:eastAsia="Times New Roman" w:hAnsi="Times New Roman" w:cs="Times New Roman"/>
          <w:sz w:val="24"/>
          <w:szCs w:val="24"/>
        </w:rPr>
        <w:lastRenderedPageBreak/>
        <w:t>features while still benefiting from a wider range of synthetic samples, reducing the risk of overgeneralization.</w:t>
      </w:r>
    </w:p>
    <w:p w14:paraId="2A1B5CAC" w14:textId="77777777" w:rsidR="00F55F45" w:rsidRDefault="00F55F45">
      <w:pPr>
        <w:spacing w:line="480" w:lineRule="auto"/>
        <w:rPr>
          <w:rFonts w:ascii="Times New Roman" w:eastAsia="Times New Roman" w:hAnsi="Times New Roman" w:cs="Times New Roman"/>
          <w:sz w:val="24"/>
          <w:szCs w:val="24"/>
        </w:rPr>
      </w:pPr>
    </w:p>
    <w:p w14:paraId="76BF04D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Robustness to Heterogeneous Data: In distributed learning environments, nodes often have heterogeneous data due to differences in demographics, equipment, or data collection protocols. The modified RWE’s data addition approach strengthens the model’s ability to generalize across diverse data sources by introducing a controlled variety of synthetic samples, which helps the model learn invariant features that are consistent across nodes.</w:t>
      </w:r>
    </w:p>
    <w:p w14:paraId="19292AC2" w14:textId="77777777" w:rsidR="00F55F45" w:rsidRDefault="00F55F45">
      <w:pPr>
        <w:spacing w:line="480" w:lineRule="auto"/>
        <w:rPr>
          <w:rFonts w:ascii="Times New Roman" w:eastAsia="Times New Roman" w:hAnsi="Times New Roman" w:cs="Times New Roman"/>
          <w:sz w:val="24"/>
          <w:szCs w:val="24"/>
        </w:rPr>
      </w:pPr>
    </w:p>
    <w:p w14:paraId="5B5A242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Learning for Tail Classes: By enriching the feature space with synthetic samples, the modified RWE also indirectly addresses class imbalance issues. Tail classes, which may be underrepresented, benefit from this augmentation as it increases their presence in the embedding space, allowing the model to better capture subtle variations within these classes and improve classification performance for minority categories.</w:t>
      </w:r>
    </w:p>
    <w:p w14:paraId="2C28BCB0" w14:textId="77777777" w:rsidR="00F55F45" w:rsidRDefault="00F55F45">
      <w:pPr>
        <w:spacing w:line="480" w:lineRule="auto"/>
        <w:rPr>
          <w:rFonts w:ascii="Times New Roman" w:eastAsia="Times New Roman" w:hAnsi="Times New Roman" w:cs="Times New Roman"/>
          <w:sz w:val="24"/>
          <w:szCs w:val="24"/>
        </w:rPr>
      </w:pPr>
    </w:p>
    <w:p w14:paraId="31DB76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rounds shows that adding data through modified RWE allows each aggregation cycle to incorporate meaningful updates, enhancing convergence. The synthetic data enriches local representations, allowing the federated model to converge faster with consistent performance improvements over each round.</w:t>
      </w:r>
    </w:p>
    <w:p w14:paraId="78D78A11" w14:textId="77777777" w:rsidR="006A0411" w:rsidRDefault="006A0411" w:rsidP="0037593E">
      <w:pPr>
        <w:spacing w:line="480" w:lineRule="auto"/>
        <w:rPr>
          <w:rFonts w:ascii="Times New Roman" w:eastAsia="Times New Roman" w:hAnsi="Times New Roman" w:cs="Times New Roman"/>
          <w:b/>
          <w:sz w:val="24"/>
          <w:szCs w:val="24"/>
        </w:rPr>
      </w:pPr>
    </w:p>
    <w:p w14:paraId="6836B09F" w14:textId="215536AB"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5.5.3 Embedding Space and Feature Distribution Insights</w:t>
      </w:r>
    </w:p>
    <w:p w14:paraId="3F96C6B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modified RWE augmentation enriches the embedding space by filling in gaps and smoothing the distribution of features across classes. By adding synthetic points within each class, the technique creates a more evenly distributed feature space, minimizing the risks of sparsity or clustering that can lead to biased representations. This augmented embedding space supports better class separability, as it ensures that even minority classes have a comprehensive feature distribution, which improves overall model interpretability and performance.</w:t>
      </w:r>
    </w:p>
    <w:p w14:paraId="16524928" w14:textId="77777777" w:rsidR="00F55F45" w:rsidRDefault="00F55F45">
      <w:pPr>
        <w:spacing w:line="480" w:lineRule="auto"/>
        <w:rPr>
          <w:rFonts w:ascii="Times New Roman" w:eastAsia="Times New Roman" w:hAnsi="Times New Roman" w:cs="Times New Roman"/>
          <w:sz w:val="24"/>
          <w:szCs w:val="24"/>
        </w:rPr>
      </w:pPr>
    </w:p>
    <w:p w14:paraId="6DCD328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addition-based approach reduces noise sensitivity, as the model no longer needs to adjust to missing or "erased" features. Instead, it learns to navigate a more stable feature landscape where each class is well-represented, leading to improved robustness and reliability.</w:t>
      </w:r>
    </w:p>
    <w:p w14:paraId="498E6627" w14:textId="77777777" w:rsidR="00F55F45" w:rsidRDefault="00F55F45">
      <w:pPr>
        <w:spacing w:line="480" w:lineRule="auto"/>
        <w:jc w:val="center"/>
        <w:rPr>
          <w:rFonts w:ascii="Times New Roman" w:eastAsia="Times New Roman" w:hAnsi="Times New Roman" w:cs="Times New Roman"/>
          <w:b/>
          <w:sz w:val="24"/>
          <w:szCs w:val="24"/>
        </w:rPr>
      </w:pPr>
    </w:p>
    <w:p w14:paraId="2ACF5052" w14:textId="5D1F0BD2"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5.5.4 </w:t>
      </w:r>
      <w:bookmarkStart w:id="77" w:name="_Hlk181736013"/>
      <w:r>
        <w:rPr>
          <w:rFonts w:ascii="Times New Roman" w:eastAsia="Times New Roman" w:hAnsi="Times New Roman" w:cs="Times New Roman"/>
          <w:b/>
          <w:sz w:val="24"/>
          <w:szCs w:val="24"/>
        </w:rPr>
        <w:t>Practical Implications for Distributed Learning</w:t>
      </w:r>
      <w:bookmarkEnd w:id="77"/>
    </w:p>
    <w:p w14:paraId="361D3ED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technique’s approach to adding synthetic data rather than erasing it provides several practical advantages in distributed learning:</w:t>
      </w:r>
    </w:p>
    <w:p w14:paraId="1B00B5EB" w14:textId="77777777" w:rsidR="00F55F45" w:rsidRDefault="00F55F45">
      <w:pPr>
        <w:spacing w:line="480" w:lineRule="auto"/>
        <w:rPr>
          <w:rFonts w:ascii="Times New Roman" w:eastAsia="Times New Roman" w:hAnsi="Times New Roman" w:cs="Times New Roman"/>
          <w:sz w:val="24"/>
          <w:szCs w:val="24"/>
        </w:rPr>
      </w:pPr>
    </w:p>
    <w:p w14:paraId="054FBCD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Privacy: In federated learning, data privacy is a top concern, as raw data remains localized at each node. By generating synthetic data locally, each node can enhance its feature representation without compromising data privacy or needing external augmentation resources. This local augmentation aligns well with federated learning principles, as nodes retain full control over the augmentation process.</w:t>
      </w:r>
    </w:p>
    <w:p w14:paraId="5F0CF825" w14:textId="77777777" w:rsidR="00F55F45" w:rsidRDefault="00F55F45">
      <w:pPr>
        <w:spacing w:line="480" w:lineRule="auto"/>
        <w:rPr>
          <w:rFonts w:ascii="Times New Roman" w:eastAsia="Times New Roman" w:hAnsi="Times New Roman" w:cs="Times New Roman"/>
          <w:sz w:val="24"/>
          <w:szCs w:val="24"/>
        </w:rPr>
      </w:pPr>
    </w:p>
    <w:p w14:paraId="0F98947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Communication Overhead: With enriched embeddings generated at each node, there is less need for frequent parameter updates or extensive communication between nodes and the central server. This efficiency can reduce the communication costs of distributed learning, making the system more scalable and sustainable in real-world applications.</w:t>
      </w:r>
    </w:p>
    <w:p w14:paraId="6B833CDD" w14:textId="77777777" w:rsidR="00F55F45" w:rsidRDefault="00F55F45">
      <w:pPr>
        <w:spacing w:line="480" w:lineRule="auto"/>
        <w:rPr>
          <w:rFonts w:ascii="Times New Roman" w:eastAsia="Times New Roman" w:hAnsi="Times New Roman" w:cs="Times New Roman"/>
          <w:sz w:val="24"/>
          <w:szCs w:val="24"/>
        </w:rPr>
      </w:pPr>
    </w:p>
    <w:p w14:paraId="24C2E2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 Across Nodes: Each node can adapt the augmentation to its specific data distribution, making this technique highly flexible. For example, nodes with fewer data samples can generate more synthetic points to match the diversity levels of other nodes, promoting consistency in the aggregated model.</w:t>
      </w:r>
    </w:p>
    <w:p w14:paraId="4364433D" w14:textId="77777777" w:rsidR="00F55F45" w:rsidRDefault="00F55F45">
      <w:pPr>
        <w:spacing w:line="480" w:lineRule="auto"/>
        <w:rPr>
          <w:rFonts w:ascii="Times New Roman" w:eastAsia="Times New Roman" w:hAnsi="Times New Roman" w:cs="Times New Roman"/>
          <w:b/>
          <w:sz w:val="24"/>
          <w:szCs w:val="24"/>
        </w:rPr>
      </w:pPr>
    </w:p>
    <w:p w14:paraId="78746687" w14:textId="52E66E54" w:rsidR="00F55F45" w:rsidRPr="0037593E" w:rsidRDefault="00DE59C1" w:rsidP="0037593E">
      <w:pPr>
        <w:spacing w:line="480" w:lineRule="auto"/>
        <w:jc w:val="center"/>
        <w:rPr>
          <w:rFonts w:ascii="Times New Roman" w:eastAsia="Times New Roman" w:hAnsi="Times New Roman" w:cs="Times New Roman"/>
          <w:iCs/>
          <w:sz w:val="24"/>
          <w:szCs w:val="24"/>
        </w:rPr>
      </w:pPr>
      <w:r w:rsidRPr="0037593E">
        <w:rPr>
          <w:rFonts w:ascii="Times New Roman" w:eastAsia="Times New Roman" w:hAnsi="Times New Roman" w:cs="Times New Roman"/>
          <w:iCs/>
          <w:sz w:val="24"/>
          <w:szCs w:val="24"/>
        </w:rPr>
        <w:t xml:space="preserve">5.6 </w:t>
      </w:r>
      <w:bookmarkStart w:id="78" w:name="_Hlk181736164"/>
      <w:r w:rsidRPr="0037593E">
        <w:rPr>
          <w:rFonts w:ascii="Times New Roman" w:eastAsia="Times New Roman" w:hAnsi="Times New Roman" w:cs="Times New Roman"/>
          <w:iCs/>
          <w:sz w:val="24"/>
          <w:szCs w:val="24"/>
        </w:rPr>
        <w:t>Angular Variance in Tail Class Embedding Augmentation: Modified LEFA Without Feature Clouds</w:t>
      </w:r>
      <w:bookmarkEnd w:id="78"/>
    </w:p>
    <w:p w14:paraId="5434BC26" w14:textId="1C36BCBD" w:rsidR="00DE59C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modified version of the Label Embedding and Feature Augmentation (LEFA) technique was applied, specifically focusing on addressing tail class representation without incorporating feature clouds. This choice was based on certain challenges highlighted in the original LEFA paper, where the implementation of feature clouds presented several practical limitations in distributed learning setups. Instead, the augmentation method here relies on angular variance to enhance tail class representations, as shown in the results.</w:t>
      </w:r>
    </w:p>
    <w:p w14:paraId="4DE9F8BC" w14:textId="77777777" w:rsidR="0037593E" w:rsidRPr="000119D1" w:rsidRDefault="0037593E" w:rsidP="000119D1">
      <w:pPr>
        <w:spacing w:line="480" w:lineRule="auto"/>
        <w:rPr>
          <w:rFonts w:ascii="Times New Roman" w:eastAsia="Times New Roman" w:hAnsi="Times New Roman" w:cs="Times New Roman"/>
          <w:sz w:val="24"/>
          <w:szCs w:val="24"/>
        </w:rPr>
      </w:pPr>
    </w:p>
    <w:p w14:paraId="7A3F5867" w14:textId="23F8228F" w:rsidR="0019480B"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5.6.1 </w:t>
      </w:r>
      <w:bookmarkStart w:id="79" w:name="_Hlk181736211"/>
      <w:r>
        <w:rPr>
          <w:rFonts w:ascii="Times New Roman" w:eastAsia="Times New Roman" w:hAnsi="Times New Roman" w:cs="Times New Roman"/>
          <w:b/>
          <w:sz w:val="24"/>
          <w:szCs w:val="24"/>
        </w:rPr>
        <w:t>Limitations of Feature Clouds in Capturing Intra-Class Exclusiveness</w:t>
      </w:r>
      <w:bookmarkEnd w:id="79"/>
    </w:p>
    <w:p w14:paraId="7485900B" w14:textId="2CB2F49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One of the key challenges with feature clouds, as identified in the LEFA study</w:t>
      </w:r>
      <w:r w:rsidR="0019480B">
        <w:rPr>
          <w:rFonts w:ascii="Times New Roman" w:eastAsia="Times New Roman" w:hAnsi="Times New Roman" w:cs="Times New Roman"/>
          <w:sz w:val="24"/>
          <w:szCs w:val="24"/>
        </w:rPr>
        <w:t xml:space="preserve"> by </w:t>
      </w:r>
      <w:r w:rsidR="007B1B7F">
        <w:rPr>
          <w:rStyle w:val="FootnoteReference"/>
          <w:rFonts w:ascii="Times New Roman" w:eastAsia="Times New Roman" w:hAnsi="Times New Roman" w:cs="Times New Roman"/>
          <w:sz w:val="24"/>
          <w:szCs w:val="24"/>
        </w:rPr>
        <w:footnoteReference w:id="64"/>
      </w:r>
      <w:r>
        <w:rPr>
          <w:rFonts w:ascii="Times New Roman" w:eastAsia="Times New Roman" w:hAnsi="Times New Roman" w:cs="Times New Roman"/>
          <w:sz w:val="24"/>
          <w:szCs w:val="24"/>
        </w:rPr>
        <w:t>, is their inability to effectively capture the intra-class exclusiveness required for robust feature representation, especially in multi-dimensional classification tasks. Intra-class exclusiveness refers to the distinct and unique characteristics within each class that allow the model to differentiate between labels or sub-categories within the same class. Failing to preserve this exclusiveness can lead to "degenerated performance," where the model’s ability to accurately classify and separate instances within the same class deteriorates.</w:t>
      </w:r>
    </w:p>
    <w:p w14:paraId="42F3E51D" w14:textId="77777777" w:rsidR="00F55F45" w:rsidRDefault="00F55F45">
      <w:pPr>
        <w:spacing w:line="480" w:lineRule="auto"/>
        <w:rPr>
          <w:rFonts w:ascii="Times New Roman" w:eastAsia="Times New Roman" w:hAnsi="Times New Roman" w:cs="Times New Roman"/>
          <w:sz w:val="24"/>
          <w:szCs w:val="24"/>
        </w:rPr>
      </w:pPr>
    </w:p>
    <w:p w14:paraId="21A971C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reason for this limitation is that many existing feature augmentation approaches, including feature clouds, rely on relatively simple base classifiers, such as Support Vector Machines (SVM) and Naive Bayes. These classifiers are often insufficiently powerful to manage the complex label correlations found in high-dimensional and multi-label datasets. Since these base classifiers have limited capacity to learn the nuanced relationships and dependencies between labels, they struggle to maintain intra-class exclusiveness, especially when augmentations introduce synthetic variations that blur these fine-grained distinctions.</w:t>
      </w:r>
    </w:p>
    <w:p w14:paraId="7C7E12B7" w14:textId="77777777" w:rsidR="00F55F45" w:rsidRDefault="00F55F45">
      <w:pPr>
        <w:spacing w:line="480" w:lineRule="auto"/>
        <w:rPr>
          <w:rFonts w:ascii="Times New Roman" w:eastAsia="Times New Roman" w:hAnsi="Times New Roman" w:cs="Times New Roman"/>
          <w:sz w:val="24"/>
          <w:szCs w:val="24"/>
        </w:rPr>
      </w:pPr>
    </w:p>
    <w:p w14:paraId="0BA0DE4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multi-dimensional classification tasks, where instances can have multiple labels and complex relationships, the lack of intra-class exclusiveness can severely impact performance. For example, in healthcare applications, a model may need to distinguish between overlapping conditions or symptoms within the same class (e.g., different types of heart disease), each with </w:t>
      </w:r>
      <w:r>
        <w:rPr>
          <w:rFonts w:ascii="Times New Roman" w:eastAsia="Times New Roman" w:hAnsi="Times New Roman" w:cs="Times New Roman"/>
          <w:sz w:val="24"/>
          <w:szCs w:val="24"/>
        </w:rPr>
        <w:lastRenderedPageBreak/>
        <w:t>its own distinct patterns. When feature clouds are used without sufficient intra-class exclusiveness, synthetic samples generated for these conditions may overlap, leading to reduced separability and increasing the likelihood of misclassification. This can be particularly problematic in applications where accurate differentiation within a class is essential for reliable diagnoses and treatment recommendations.</w:t>
      </w:r>
    </w:p>
    <w:p w14:paraId="357B537B" w14:textId="77777777" w:rsidR="00F55F45" w:rsidRDefault="00F55F45">
      <w:pPr>
        <w:spacing w:line="480" w:lineRule="auto"/>
        <w:rPr>
          <w:rFonts w:ascii="Times New Roman" w:eastAsia="Times New Roman" w:hAnsi="Times New Roman" w:cs="Times New Roman"/>
          <w:sz w:val="24"/>
          <w:szCs w:val="24"/>
        </w:rPr>
      </w:pPr>
    </w:p>
    <w:p w14:paraId="573B74E7" w14:textId="77777777" w:rsidR="0037593E" w:rsidRDefault="0037593E">
      <w:pPr>
        <w:spacing w:line="480" w:lineRule="auto"/>
        <w:jc w:val="center"/>
        <w:rPr>
          <w:rFonts w:ascii="Times New Roman" w:eastAsia="Times New Roman" w:hAnsi="Times New Roman" w:cs="Times New Roman"/>
          <w:b/>
          <w:sz w:val="24"/>
          <w:szCs w:val="24"/>
        </w:rPr>
      </w:pPr>
    </w:p>
    <w:p w14:paraId="573E76CA" w14:textId="01528EC3"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5.6.2 </w:t>
      </w:r>
      <w:bookmarkStart w:id="80" w:name="_Hlk181736261"/>
      <w:r>
        <w:rPr>
          <w:rFonts w:ascii="Times New Roman" w:eastAsia="Times New Roman" w:hAnsi="Times New Roman" w:cs="Times New Roman"/>
          <w:b/>
          <w:sz w:val="24"/>
          <w:szCs w:val="24"/>
        </w:rPr>
        <w:t>Degenerated Performance Due to Label Correlation Complexity</w:t>
      </w:r>
      <w:bookmarkEnd w:id="80"/>
    </w:p>
    <w:p w14:paraId="12600CCF" w14:textId="711CA98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label correlations in multi-dimensional tasks presents a significant challenge for simple base classifiers when handling augmented data. Augmentation techniques like feature clouds often rely on random perturbations or distributions around existing samples, which may inadvertently introduce similarities between labels within the same class. Without a robust mechanism to preserve exclusiveness, these augmented samples can converge towards the same feature space, thereby diminishing the model’s discriminative power.</w:t>
      </w:r>
      <w:r w:rsidR="007B1B7F">
        <w:rPr>
          <w:rStyle w:val="FootnoteReference"/>
          <w:rFonts w:ascii="Times New Roman" w:eastAsia="Times New Roman" w:hAnsi="Times New Roman" w:cs="Times New Roman"/>
          <w:sz w:val="24"/>
          <w:szCs w:val="24"/>
        </w:rPr>
        <w:footnoteReference w:id="65"/>
      </w:r>
    </w:p>
    <w:p w14:paraId="09D82A7C" w14:textId="77777777" w:rsidR="00F55F45" w:rsidRDefault="00F55F45">
      <w:pPr>
        <w:spacing w:line="480" w:lineRule="auto"/>
        <w:rPr>
          <w:rFonts w:ascii="Times New Roman" w:eastAsia="Times New Roman" w:hAnsi="Times New Roman" w:cs="Times New Roman"/>
          <w:sz w:val="24"/>
          <w:szCs w:val="24"/>
        </w:rPr>
      </w:pPr>
    </w:p>
    <w:p w14:paraId="44E27CE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if an augmentation method generates synthetic samples around a heart disease class without considering the specific sub-categories (e.g., ischemic heart disease vs. arrhythmia), the model might learn an overly generalized representation that fails to capture the distinct features of each sub-condition. This leads to what is described as "degenerated performance," where the model’s overall accuracy may appear stable, but its ability to correctly identify specific </w:t>
      </w:r>
      <w:r>
        <w:rPr>
          <w:rFonts w:ascii="Times New Roman" w:eastAsia="Times New Roman" w:hAnsi="Times New Roman" w:cs="Times New Roman"/>
          <w:sz w:val="24"/>
          <w:szCs w:val="24"/>
        </w:rPr>
        <w:lastRenderedPageBreak/>
        <w:t>conditions deteriorates. In a distributed learning setup, where data heterogeneity across nodes already poses challenges, this degradation in performance can become even more pronounced, as each node may contribute slightly different variations that further obscure intra-class exclusiveness.</w:t>
      </w:r>
    </w:p>
    <w:p w14:paraId="3FDDDFE4" w14:textId="77777777" w:rsidR="00F55F45" w:rsidRDefault="00F55F45">
      <w:pPr>
        <w:spacing w:line="480" w:lineRule="auto"/>
        <w:rPr>
          <w:rFonts w:ascii="Times New Roman" w:eastAsia="Times New Roman" w:hAnsi="Times New Roman" w:cs="Times New Roman"/>
          <w:sz w:val="24"/>
          <w:szCs w:val="24"/>
        </w:rPr>
      </w:pPr>
    </w:p>
    <w:p w14:paraId="76F6AC81" w14:textId="77777777" w:rsidR="0037593E" w:rsidRDefault="0037593E">
      <w:pPr>
        <w:spacing w:line="480" w:lineRule="auto"/>
        <w:jc w:val="center"/>
        <w:rPr>
          <w:rFonts w:ascii="Times New Roman" w:eastAsia="Times New Roman" w:hAnsi="Times New Roman" w:cs="Times New Roman"/>
          <w:b/>
          <w:sz w:val="24"/>
          <w:szCs w:val="24"/>
        </w:rPr>
      </w:pPr>
    </w:p>
    <w:p w14:paraId="1996FC33" w14:textId="77777777" w:rsidR="0037593E" w:rsidRDefault="0037593E">
      <w:pPr>
        <w:spacing w:line="480" w:lineRule="auto"/>
        <w:jc w:val="center"/>
        <w:rPr>
          <w:rFonts w:ascii="Times New Roman" w:eastAsia="Times New Roman" w:hAnsi="Times New Roman" w:cs="Times New Roman"/>
          <w:b/>
          <w:sz w:val="24"/>
          <w:szCs w:val="24"/>
        </w:rPr>
      </w:pPr>
    </w:p>
    <w:p w14:paraId="3DE2F5FC" w14:textId="7044C719"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5.6.3 </w:t>
      </w:r>
      <w:bookmarkStart w:id="81" w:name="_Hlk181736318"/>
      <w:r>
        <w:rPr>
          <w:rFonts w:ascii="Times New Roman" w:eastAsia="Times New Roman" w:hAnsi="Times New Roman" w:cs="Times New Roman"/>
          <w:b/>
          <w:sz w:val="24"/>
          <w:szCs w:val="24"/>
        </w:rPr>
        <w:t>The Role of Classifier Complexity in Effective Augmentation</w:t>
      </w:r>
      <w:bookmarkEnd w:id="81"/>
    </w:p>
    <w:p w14:paraId="47039B50" w14:textId="4411656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embedding augmentation techniques like feature clouds is often constrained by the choice of classifiers used in learning these embeddings. Simple classifiers such as SVM and Naive Bayes, though effective for straightforward binary or linear problems, lack the representational power required to handle intricate label relationships. Multi-dimensional and multi-label classification problems demand more sophisticated models that can learn hierarchical and complex patterns within each class. When augmentation relies on simple classifiers, it inadvertently introduces noise and blurs distinctions within the feature space, making it challenging to capture the exclusive attributes of each label within a class.</w:t>
      </w:r>
      <w:r w:rsidR="007B1B7F">
        <w:rPr>
          <w:rStyle w:val="FootnoteReference"/>
          <w:rFonts w:ascii="Times New Roman" w:eastAsia="Times New Roman" w:hAnsi="Times New Roman" w:cs="Times New Roman"/>
          <w:sz w:val="24"/>
          <w:szCs w:val="24"/>
        </w:rPr>
        <w:footnoteReference w:id="66"/>
      </w:r>
    </w:p>
    <w:p w14:paraId="706A32F0" w14:textId="77777777" w:rsidR="00F55F45" w:rsidRDefault="00F55F45">
      <w:pPr>
        <w:spacing w:line="480" w:lineRule="auto"/>
        <w:rPr>
          <w:rFonts w:ascii="Times New Roman" w:eastAsia="Times New Roman" w:hAnsi="Times New Roman" w:cs="Times New Roman"/>
          <w:sz w:val="24"/>
          <w:szCs w:val="24"/>
        </w:rPr>
      </w:pPr>
    </w:p>
    <w:p w14:paraId="1C215002" w14:textId="3518F044" w:rsidR="00DE59C1" w:rsidRPr="000119D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Advanced classifiers, such as deep neural networks or ensemble methods, are generally more capable of handling complex label correlations. However, integrating these into augmentation processes like feature clouds would require substantial computational resources, making it </w:t>
      </w:r>
      <w:r>
        <w:rPr>
          <w:rFonts w:ascii="Times New Roman" w:eastAsia="Times New Roman" w:hAnsi="Times New Roman" w:cs="Times New Roman"/>
          <w:sz w:val="24"/>
          <w:szCs w:val="24"/>
        </w:rPr>
        <w:lastRenderedPageBreak/>
        <w:t>challenging in distributed environments. Thus, the choice of classifier plays a crucial role in determining the success of augmentation techniques in preserving intra-class exclusiveness.</w:t>
      </w:r>
      <w:r w:rsidR="007B1B7F">
        <w:rPr>
          <w:rStyle w:val="FootnoteReference"/>
          <w:rFonts w:ascii="Times New Roman" w:eastAsia="Times New Roman" w:hAnsi="Times New Roman" w:cs="Times New Roman"/>
          <w:sz w:val="24"/>
          <w:szCs w:val="24"/>
        </w:rPr>
        <w:footnoteReference w:id="67"/>
      </w:r>
    </w:p>
    <w:p w14:paraId="0DC7A19F" w14:textId="77777777" w:rsidR="0037593E" w:rsidRDefault="0037593E" w:rsidP="0037593E">
      <w:pPr>
        <w:spacing w:line="480" w:lineRule="auto"/>
        <w:rPr>
          <w:rFonts w:ascii="Times New Roman" w:eastAsia="Times New Roman" w:hAnsi="Times New Roman" w:cs="Times New Roman"/>
          <w:b/>
          <w:sz w:val="24"/>
          <w:szCs w:val="24"/>
        </w:rPr>
      </w:pPr>
    </w:p>
    <w:p w14:paraId="34953A21" w14:textId="77777777" w:rsidR="0037593E" w:rsidRDefault="0037593E" w:rsidP="0037593E">
      <w:pPr>
        <w:spacing w:line="480" w:lineRule="auto"/>
        <w:rPr>
          <w:rFonts w:ascii="Times New Roman" w:eastAsia="Times New Roman" w:hAnsi="Times New Roman" w:cs="Times New Roman"/>
          <w:b/>
          <w:sz w:val="24"/>
          <w:szCs w:val="24"/>
        </w:rPr>
      </w:pPr>
    </w:p>
    <w:p w14:paraId="4D047F3E" w14:textId="77777777" w:rsidR="0037593E" w:rsidRDefault="0037593E" w:rsidP="0037593E">
      <w:pPr>
        <w:spacing w:line="480" w:lineRule="auto"/>
        <w:rPr>
          <w:rFonts w:ascii="Times New Roman" w:eastAsia="Times New Roman" w:hAnsi="Times New Roman" w:cs="Times New Roman"/>
          <w:b/>
          <w:sz w:val="24"/>
          <w:szCs w:val="24"/>
        </w:rPr>
      </w:pPr>
    </w:p>
    <w:p w14:paraId="47EDBF44" w14:textId="77777777" w:rsidR="0037593E" w:rsidRDefault="0037593E" w:rsidP="0037593E">
      <w:pPr>
        <w:spacing w:line="480" w:lineRule="auto"/>
        <w:rPr>
          <w:rFonts w:ascii="Times New Roman" w:eastAsia="Times New Roman" w:hAnsi="Times New Roman" w:cs="Times New Roman"/>
          <w:b/>
          <w:sz w:val="24"/>
          <w:szCs w:val="24"/>
        </w:rPr>
      </w:pPr>
    </w:p>
    <w:p w14:paraId="3E72251E" w14:textId="06CF6EBF"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5.6.4 </w:t>
      </w:r>
      <w:bookmarkStart w:id="82" w:name="_Hlk181736345"/>
      <w:r>
        <w:rPr>
          <w:rFonts w:ascii="Times New Roman" w:eastAsia="Times New Roman" w:hAnsi="Times New Roman" w:cs="Times New Roman"/>
          <w:b/>
          <w:sz w:val="24"/>
          <w:szCs w:val="24"/>
        </w:rPr>
        <w:t>Addressing the Intra-Class Exclusiveness Challenge Through Angular Variance</w:t>
      </w:r>
      <w:bookmarkEnd w:id="82"/>
    </w:p>
    <w:p w14:paraId="75EF937D" w14:textId="1230E9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limitations of feature clouds in maintaining intra-class exclusiveness</w:t>
      </w:r>
      <w:r w:rsidR="007B1B7F">
        <w:rPr>
          <w:rStyle w:val="FootnoteReference"/>
          <w:rFonts w:ascii="Times New Roman" w:eastAsia="Times New Roman" w:hAnsi="Times New Roman" w:cs="Times New Roman"/>
          <w:sz w:val="24"/>
          <w:szCs w:val="24"/>
        </w:rPr>
        <w:footnoteReference w:id="68"/>
      </w:r>
      <w:r>
        <w:rPr>
          <w:rFonts w:ascii="Times New Roman" w:eastAsia="Times New Roman" w:hAnsi="Times New Roman" w:cs="Times New Roman"/>
          <w:sz w:val="24"/>
          <w:szCs w:val="24"/>
        </w:rPr>
        <w:t>, this experiment adopts angular variance as an alternative strategy to enhance tail class representation. Angular variance allows tail classes to spread out within the embedding space without relying on synthetic samples that could overlap with other labels or classes. By focusing on the angular distribution of instances within each class, this approach preserves the unique characteristics of each label, ensuring that each sub-category within a class retains its distinctiveness.</w:t>
      </w:r>
    </w:p>
    <w:p w14:paraId="02FA2996" w14:textId="77777777" w:rsidR="00F55F45" w:rsidRDefault="00F55F45">
      <w:pPr>
        <w:spacing w:line="480" w:lineRule="auto"/>
        <w:rPr>
          <w:rFonts w:ascii="Times New Roman" w:eastAsia="Times New Roman" w:hAnsi="Times New Roman" w:cs="Times New Roman"/>
          <w:sz w:val="24"/>
          <w:szCs w:val="24"/>
        </w:rPr>
      </w:pPr>
    </w:p>
    <w:p w14:paraId="521A06AE" w14:textId="5F16C5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feature clouds, which rely on synthetic sample generation</w:t>
      </w:r>
      <w:r w:rsidR="007B1B7F">
        <w:rPr>
          <w:rStyle w:val="FootnoteReference"/>
          <w:rFonts w:ascii="Times New Roman" w:eastAsia="Times New Roman" w:hAnsi="Times New Roman" w:cs="Times New Roman"/>
          <w:sz w:val="24"/>
          <w:szCs w:val="24"/>
        </w:rPr>
        <w:footnoteReference w:id="69"/>
      </w:r>
      <w:r>
        <w:rPr>
          <w:rFonts w:ascii="Times New Roman" w:eastAsia="Times New Roman" w:hAnsi="Times New Roman" w:cs="Times New Roman"/>
          <w:sz w:val="24"/>
          <w:szCs w:val="24"/>
        </w:rPr>
        <w:t xml:space="preserve">, angular variance adjusts the spatial arrangement of existing instances in a way that respects intra-class distinctions. This method minimizes the risk of overlapping features, which can occur when using simpler classifiers that fail to capture complex label correlations. By avoiding synthetic samples, angular variance provides a clearer representation of each class, supporting better </w:t>
      </w:r>
      <w:r>
        <w:rPr>
          <w:rFonts w:ascii="Times New Roman" w:eastAsia="Times New Roman" w:hAnsi="Times New Roman" w:cs="Times New Roman"/>
          <w:sz w:val="24"/>
          <w:szCs w:val="24"/>
        </w:rPr>
        <w:lastRenderedPageBreak/>
        <w:t>generalization and improving the model’s ability to accurately distinguish between labels within the same class.</w:t>
      </w:r>
    </w:p>
    <w:p w14:paraId="39BA6E1C" w14:textId="77777777" w:rsidR="005A53D4" w:rsidRDefault="005A53D4" w:rsidP="0002645C">
      <w:pPr>
        <w:spacing w:line="480" w:lineRule="auto"/>
        <w:rPr>
          <w:rFonts w:ascii="Times New Roman" w:eastAsia="Times New Roman" w:hAnsi="Times New Roman" w:cs="Times New Roman"/>
          <w:b/>
          <w:sz w:val="24"/>
          <w:szCs w:val="24"/>
        </w:rPr>
      </w:pPr>
    </w:p>
    <w:p w14:paraId="3FA69716" w14:textId="2DFC0E39"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5.6.5 </w:t>
      </w:r>
      <w:bookmarkStart w:id="83" w:name="_Hlk181736369"/>
      <w:r>
        <w:rPr>
          <w:rFonts w:ascii="Times New Roman" w:eastAsia="Times New Roman" w:hAnsi="Times New Roman" w:cs="Times New Roman"/>
          <w:b/>
          <w:sz w:val="24"/>
          <w:szCs w:val="24"/>
        </w:rPr>
        <w:t>Practical Implications of Avoiding Feature Clouds in Distributed Learning</w:t>
      </w:r>
      <w:bookmarkEnd w:id="83"/>
    </w:p>
    <w:p w14:paraId="743D4F27" w14:textId="54C284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avoid feature clouds in favor of angular variance has practical benefits for distributed learning setups:</w:t>
      </w:r>
    </w:p>
    <w:p w14:paraId="6F128C9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Consistency Across Nodes: In a distributed system, where each node may have different data characteristics, maintaining intra-class exclusiveness is crucial for achieving a balanced global model. By employing angular variance rather than feature clouds, each node can independently adjust the spread of tail classes without introducing synthetic variations that may lead to inconsistencies during aggregation.</w:t>
      </w:r>
    </w:p>
    <w:p w14:paraId="35A78B31" w14:textId="77777777" w:rsidR="00F55F45" w:rsidRDefault="00F55F45">
      <w:pPr>
        <w:spacing w:line="480" w:lineRule="auto"/>
        <w:rPr>
          <w:rFonts w:ascii="Times New Roman" w:eastAsia="Times New Roman" w:hAnsi="Times New Roman" w:cs="Times New Roman"/>
          <w:sz w:val="24"/>
          <w:szCs w:val="24"/>
        </w:rPr>
      </w:pPr>
    </w:p>
    <w:p w14:paraId="77939BA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Computational Burden: Generating feature clouds can be resource-intensive, particularly in environments with limited computational capabilities. Angular variance, on the other hand, leverages existing data points to achieve class spread, making it more suitable for resource-constrained nodes and reducing the overall computational load in a distributed setup.</w:t>
      </w:r>
    </w:p>
    <w:p w14:paraId="74C77975" w14:textId="77777777" w:rsidR="00F55F45" w:rsidRDefault="00F55F45">
      <w:pPr>
        <w:spacing w:line="480" w:lineRule="auto"/>
        <w:rPr>
          <w:rFonts w:ascii="Times New Roman" w:eastAsia="Times New Roman" w:hAnsi="Times New Roman" w:cs="Times New Roman"/>
          <w:sz w:val="24"/>
          <w:szCs w:val="24"/>
        </w:rPr>
      </w:pPr>
    </w:p>
    <w:p w14:paraId="238B80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Model Interpretability: Without synthetic samples, the model’s decision boundaries and feature representations remain closer to real data, enhancing interpretability. This is particularly important in healthcare and other sensitive domains, where understanding the </w:t>
      </w:r>
      <w:r>
        <w:rPr>
          <w:rFonts w:ascii="Times New Roman" w:eastAsia="Times New Roman" w:hAnsi="Times New Roman" w:cs="Times New Roman"/>
          <w:sz w:val="24"/>
          <w:szCs w:val="24"/>
        </w:rPr>
        <w:lastRenderedPageBreak/>
        <w:t>model’s decision-making process is critical. Angular variance ensures that each class maintains its distinct characteristics, supporting clearer and more interpretable predictions.</w:t>
      </w:r>
    </w:p>
    <w:p w14:paraId="39C9D5D8" w14:textId="77777777" w:rsidR="00F55F45" w:rsidRDefault="00F55F45">
      <w:pPr>
        <w:spacing w:line="480" w:lineRule="auto"/>
        <w:rPr>
          <w:rFonts w:ascii="Times New Roman" w:eastAsia="Times New Roman" w:hAnsi="Times New Roman" w:cs="Times New Roman"/>
          <w:sz w:val="24"/>
          <w:szCs w:val="24"/>
        </w:rPr>
      </w:pPr>
    </w:p>
    <w:p w14:paraId="0F1DA4E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in Performance: By avoiding synthetic augmentation methods that may inadvertently introduce overlapping features, angular variance promotes consistent performance across nodes. This approach minimizes the risk of degenerated performance, where intra-class distinctions are lost, and ensures that tail classes retain their unique representation across rounds of distributed learning.</w:t>
      </w:r>
    </w:p>
    <w:p w14:paraId="7F4CC952" w14:textId="77777777" w:rsidR="00F55F45" w:rsidRDefault="00F55F45">
      <w:pPr>
        <w:spacing w:line="480" w:lineRule="auto"/>
        <w:rPr>
          <w:rFonts w:ascii="Times New Roman" w:eastAsia="Times New Roman" w:hAnsi="Times New Roman" w:cs="Times New Roman"/>
          <w:sz w:val="24"/>
          <w:szCs w:val="24"/>
        </w:rPr>
      </w:pPr>
    </w:p>
    <w:p w14:paraId="3FD45BF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the modified LEFA approach using angular variance rather than feature clouds addresses the limitations associated with intra-class exclusiveness. By adopting a method that preserves the distinctiveness of each label within a class, this approach overcomes the primary disadvantage of feature clouds—namely, the tendency to degrade performance due to insufficient classifier complexity and overlapping embeddings. Angular variance offers a more consistent, interpretable, and computationally efficient solution for distributed learning, making it well-suited for environments that require precise and reliable classification across a variety of classes.</w:t>
      </w:r>
    </w:p>
    <w:p w14:paraId="50D88192" w14:textId="77777777" w:rsidR="00F55F45" w:rsidRDefault="00F55F45">
      <w:pPr>
        <w:spacing w:line="480" w:lineRule="auto"/>
        <w:rPr>
          <w:rFonts w:ascii="Times New Roman" w:eastAsia="Times New Roman" w:hAnsi="Times New Roman" w:cs="Times New Roman"/>
          <w:b/>
          <w:sz w:val="24"/>
          <w:szCs w:val="24"/>
        </w:rPr>
      </w:pPr>
    </w:p>
    <w:p w14:paraId="1CEFA764" w14:textId="17B26B83"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5.6.6 </w:t>
      </w:r>
      <w:bookmarkStart w:id="84" w:name="_Hlk181736413"/>
      <w:r>
        <w:rPr>
          <w:rFonts w:ascii="Times New Roman" w:eastAsia="Times New Roman" w:hAnsi="Times New Roman" w:cs="Times New Roman"/>
          <w:b/>
          <w:sz w:val="24"/>
          <w:szCs w:val="24"/>
        </w:rPr>
        <w:t>Observations</w:t>
      </w:r>
      <w:bookmarkEnd w:id="84"/>
    </w:p>
    <w:p w14:paraId="30F569A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of angular variance as an augmentation strategy in place of feature clouds produced a range of notable improvements across multiple metrics over the 15 training rounds. </w:t>
      </w:r>
      <w:r>
        <w:rPr>
          <w:rFonts w:ascii="Times New Roman" w:eastAsia="Times New Roman" w:hAnsi="Times New Roman" w:cs="Times New Roman"/>
          <w:sz w:val="24"/>
          <w:szCs w:val="24"/>
        </w:rPr>
        <w:lastRenderedPageBreak/>
        <w:t>The following key observations highlight the effectiveness of angular variance in enhancing tail class representation while preserving intra-class exclusiveness.</w:t>
      </w:r>
    </w:p>
    <w:p w14:paraId="7AAAD4F7" w14:textId="77777777" w:rsidR="00F55F45" w:rsidRDefault="00F55F45">
      <w:pPr>
        <w:spacing w:line="480" w:lineRule="auto"/>
        <w:rPr>
          <w:rFonts w:ascii="Times New Roman" w:eastAsia="Times New Roman" w:hAnsi="Times New Roman" w:cs="Times New Roman"/>
          <w:sz w:val="24"/>
          <w:szCs w:val="24"/>
        </w:rPr>
      </w:pPr>
    </w:p>
    <w:p w14:paraId="06B8F9C6" w14:textId="23C812C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742D3">
        <w:rPr>
          <w:rFonts w:ascii="Times New Roman" w:eastAsia="Times New Roman" w:hAnsi="Times New Roman" w:cs="Times New Roman"/>
          <w:sz w:val="24"/>
          <w:szCs w:val="24"/>
        </w:rPr>
        <w:t>5</w:t>
      </w:r>
      <w:r>
        <w:rPr>
          <w:rFonts w:ascii="Times New Roman" w:eastAsia="Times New Roman" w:hAnsi="Times New Roman" w:cs="Times New Roman"/>
          <w:sz w:val="24"/>
          <w:szCs w:val="24"/>
        </w:rPr>
        <w:t>: Distributed and Centralized Accuracy/Loss per Round for Angular Variance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1296"/>
        <w:gridCol w:w="1296"/>
        <w:gridCol w:w="1323"/>
        <w:gridCol w:w="1323"/>
        <w:gridCol w:w="1029"/>
        <w:gridCol w:w="1110"/>
        <w:gridCol w:w="1029"/>
      </w:tblGrid>
      <w:tr w:rsidR="00A734AD" w:rsidRPr="00A734AD" w14:paraId="25CB664E" w14:textId="77777777" w:rsidTr="0002645C">
        <w:tc>
          <w:tcPr>
            <w:tcW w:w="944" w:type="dxa"/>
            <w:tcBorders>
              <w:top w:val="single" w:sz="4" w:space="0" w:color="auto"/>
              <w:bottom w:val="single" w:sz="4" w:space="0" w:color="auto"/>
            </w:tcBorders>
          </w:tcPr>
          <w:p w14:paraId="59B27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Round</w:t>
            </w:r>
          </w:p>
        </w:tc>
        <w:tc>
          <w:tcPr>
            <w:tcW w:w="1296" w:type="dxa"/>
            <w:tcBorders>
              <w:top w:val="single" w:sz="4" w:space="0" w:color="auto"/>
              <w:bottom w:val="single" w:sz="4" w:space="0" w:color="auto"/>
            </w:tcBorders>
          </w:tcPr>
          <w:p w14:paraId="2DCC4D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Loss</w:t>
            </w:r>
          </w:p>
        </w:tc>
        <w:tc>
          <w:tcPr>
            <w:tcW w:w="1296" w:type="dxa"/>
            <w:tcBorders>
              <w:top w:val="single" w:sz="4" w:space="0" w:color="auto"/>
              <w:bottom w:val="single" w:sz="4" w:space="0" w:color="auto"/>
            </w:tcBorders>
          </w:tcPr>
          <w:p w14:paraId="11BAB09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Accuracy</w:t>
            </w:r>
          </w:p>
        </w:tc>
        <w:tc>
          <w:tcPr>
            <w:tcW w:w="1323" w:type="dxa"/>
            <w:tcBorders>
              <w:top w:val="single" w:sz="4" w:space="0" w:color="auto"/>
              <w:bottom w:val="single" w:sz="4" w:space="0" w:color="auto"/>
            </w:tcBorders>
          </w:tcPr>
          <w:p w14:paraId="421640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Loss</w:t>
            </w:r>
          </w:p>
        </w:tc>
        <w:tc>
          <w:tcPr>
            <w:tcW w:w="1323" w:type="dxa"/>
            <w:tcBorders>
              <w:top w:val="single" w:sz="4" w:space="0" w:color="auto"/>
              <w:bottom w:val="single" w:sz="4" w:space="0" w:color="auto"/>
            </w:tcBorders>
          </w:tcPr>
          <w:p w14:paraId="6AA2B0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Accuracy</w:t>
            </w:r>
          </w:p>
        </w:tc>
        <w:tc>
          <w:tcPr>
            <w:tcW w:w="1029" w:type="dxa"/>
            <w:tcBorders>
              <w:top w:val="single" w:sz="4" w:space="0" w:color="auto"/>
              <w:bottom w:val="single" w:sz="4" w:space="0" w:color="auto"/>
            </w:tcBorders>
          </w:tcPr>
          <w:p w14:paraId="7E4C5B5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Recall</w:t>
            </w:r>
          </w:p>
        </w:tc>
        <w:tc>
          <w:tcPr>
            <w:tcW w:w="1110" w:type="dxa"/>
            <w:tcBorders>
              <w:top w:val="single" w:sz="4" w:space="0" w:color="auto"/>
              <w:bottom w:val="single" w:sz="4" w:space="0" w:color="auto"/>
            </w:tcBorders>
          </w:tcPr>
          <w:p w14:paraId="5259525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Precision</w:t>
            </w:r>
          </w:p>
        </w:tc>
        <w:tc>
          <w:tcPr>
            <w:tcW w:w="1029" w:type="dxa"/>
            <w:tcBorders>
              <w:top w:val="single" w:sz="4" w:space="0" w:color="auto"/>
              <w:bottom w:val="single" w:sz="4" w:space="0" w:color="auto"/>
            </w:tcBorders>
          </w:tcPr>
          <w:p w14:paraId="47B92BA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AUC</w:t>
            </w:r>
          </w:p>
        </w:tc>
      </w:tr>
      <w:tr w:rsidR="00A734AD" w:rsidRPr="00A734AD" w14:paraId="31089CEA" w14:textId="77777777" w:rsidTr="0002645C">
        <w:tc>
          <w:tcPr>
            <w:tcW w:w="944" w:type="dxa"/>
            <w:tcBorders>
              <w:top w:val="single" w:sz="4" w:space="0" w:color="auto"/>
            </w:tcBorders>
          </w:tcPr>
          <w:p w14:paraId="1D2A150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w:t>
            </w:r>
          </w:p>
        </w:tc>
        <w:tc>
          <w:tcPr>
            <w:tcW w:w="1296" w:type="dxa"/>
            <w:tcBorders>
              <w:top w:val="single" w:sz="4" w:space="0" w:color="auto"/>
            </w:tcBorders>
          </w:tcPr>
          <w:p w14:paraId="7275E1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296" w:type="dxa"/>
            <w:tcBorders>
              <w:top w:val="single" w:sz="4" w:space="0" w:color="auto"/>
            </w:tcBorders>
          </w:tcPr>
          <w:p w14:paraId="2F4B315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0.57598</w:t>
            </w:r>
          </w:p>
        </w:tc>
        <w:tc>
          <w:tcPr>
            <w:tcW w:w="1323" w:type="dxa"/>
            <w:tcBorders>
              <w:top w:val="single" w:sz="4" w:space="0" w:color="auto"/>
            </w:tcBorders>
          </w:tcPr>
          <w:p w14:paraId="72B0BBD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0.51222</w:t>
            </w:r>
          </w:p>
        </w:tc>
        <w:tc>
          <w:tcPr>
            <w:tcW w:w="1323" w:type="dxa"/>
            <w:tcBorders>
              <w:top w:val="single" w:sz="4" w:space="0" w:color="auto"/>
            </w:tcBorders>
          </w:tcPr>
          <w:p w14:paraId="0122C36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0.76069</w:t>
            </w:r>
          </w:p>
        </w:tc>
        <w:tc>
          <w:tcPr>
            <w:tcW w:w="1029" w:type="dxa"/>
            <w:tcBorders>
              <w:top w:val="single" w:sz="4" w:space="0" w:color="auto"/>
            </w:tcBorders>
          </w:tcPr>
          <w:p w14:paraId="2DB01FE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0.41905</w:t>
            </w:r>
          </w:p>
        </w:tc>
        <w:tc>
          <w:tcPr>
            <w:tcW w:w="1110" w:type="dxa"/>
            <w:tcBorders>
              <w:top w:val="single" w:sz="4" w:space="0" w:color="auto"/>
            </w:tcBorders>
          </w:tcPr>
          <w:p w14:paraId="58C51C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0.53719</w:t>
            </w:r>
          </w:p>
        </w:tc>
        <w:tc>
          <w:tcPr>
            <w:tcW w:w="1029" w:type="dxa"/>
            <w:tcBorders>
              <w:top w:val="single" w:sz="4" w:space="0" w:color="auto"/>
            </w:tcBorders>
          </w:tcPr>
          <w:p w14:paraId="1CDEF92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0.76572</w:t>
            </w:r>
          </w:p>
        </w:tc>
      </w:tr>
      <w:tr w:rsidR="00A734AD" w:rsidRPr="00A734AD" w14:paraId="47F48079" w14:textId="77777777" w:rsidTr="0002645C">
        <w:tc>
          <w:tcPr>
            <w:tcW w:w="944" w:type="dxa"/>
          </w:tcPr>
          <w:p w14:paraId="327897B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2.0</w:t>
            </w:r>
          </w:p>
        </w:tc>
        <w:tc>
          <w:tcPr>
            <w:tcW w:w="1296" w:type="dxa"/>
          </w:tcPr>
          <w:p w14:paraId="576252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0.42111</w:t>
            </w:r>
          </w:p>
        </w:tc>
        <w:tc>
          <w:tcPr>
            <w:tcW w:w="1296" w:type="dxa"/>
          </w:tcPr>
          <w:p w14:paraId="721528F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0.5869</w:t>
            </w:r>
          </w:p>
        </w:tc>
        <w:tc>
          <w:tcPr>
            <w:tcW w:w="1323" w:type="dxa"/>
          </w:tcPr>
          <w:p w14:paraId="30D0784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323" w:type="dxa"/>
          </w:tcPr>
          <w:p w14:paraId="48A2DD4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0.80737</w:t>
            </w:r>
          </w:p>
        </w:tc>
        <w:tc>
          <w:tcPr>
            <w:tcW w:w="1029" w:type="dxa"/>
          </w:tcPr>
          <w:p w14:paraId="2B101AC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0.53832</w:t>
            </w:r>
          </w:p>
        </w:tc>
        <w:tc>
          <w:tcPr>
            <w:tcW w:w="1110" w:type="dxa"/>
          </w:tcPr>
          <w:p w14:paraId="23E0154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0.64479</w:t>
            </w:r>
          </w:p>
        </w:tc>
        <w:tc>
          <w:tcPr>
            <w:tcW w:w="1029" w:type="dxa"/>
          </w:tcPr>
          <w:p w14:paraId="669D9F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0.82361</w:t>
            </w:r>
          </w:p>
        </w:tc>
      </w:tr>
      <w:tr w:rsidR="00A734AD" w:rsidRPr="00A734AD" w14:paraId="00BC98D5" w14:textId="77777777" w:rsidTr="0002645C">
        <w:tc>
          <w:tcPr>
            <w:tcW w:w="944" w:type="dxa"/>
          </w:tcPr>
          <w:p w14:paraId="09F16A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3.0</w:t>
            </w:r>
          </w:p>
        </w:tc>
        <w:tc>
          <w:tcPr>
            <w:tcW w:w="1296" w:type="dxa"/>
          </w:tcPr>
          <w:p w14:paraId="0D89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296" w:type="dxa"/>
          </w:tcPr>
          <w:p w14:paraId="67F1FB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0.59349</w:t>
            </w:r>
          </w:p>
        </w:tc>
        <w:tc>
          <w:tcPr>
            <w:tcW w:w="1323" w:type="dxa"/>
          </w:tcPr>
          <w:p w14:paraId="494B07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w:t>
            </w:r>
          </w:p>
        </w:tc>
        <w:tc>
          <w:tcPr>
            <w:tcW w:w="1323" w:type="dxa"/>
          </w:tcPr>
          <w:p w14:paraId="5E656F4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0.81301</w:t>
            </w:r>
          </w:p>
        </w:tc>
        <w:tc>
          <w:tcPr>
            <w:tcW w:w="1029" w:type="dxa"/>
          </w:tcPr>
          <w:p w14:paraId="746A7BA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0.54907</w:t>
            </w:r>
          </w:p>
        </w:tc>
        <w:tc>
          <w:tcPr>
            <w:tcW w:w="1110" w:type="dxa"/>
          </w:tcPr>
          <w:p w14:paraId="3416FB2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0.65822</w:t>
            </w:r>
          </w:p>
        </w:tc>
        <w:tc>
          <w:tcPr>
            <w:tcW w:w="1029" w:type="dxa"/>
          </w:tcPr>
          <w:p w14:paraId="70AEE60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0.83434</w:t>
            </w:r>
          </w:p>
        </w:tc>
      </w:tr>
      <w:tr w:rsidR="00A734AD" w:rsidRPr="00A734AD" w14:paraId="6D4A46A6" w14:textId="77777777" w:rsidTr="0002645C">
        <w:tc>
          <w:tcPr>
            <w:tcW w:w="944" w:type="dxa"/>
          </w:tcPr>
          <w:p w14:paraId="5E3FCC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4.0</w:t>
            </w:r>
          </w:p>
        </w:tc>
        <w:tc>
          <w:tcPr>
            <w:tcW w:w="1296" w:type="dxa"/>
          </w:tcPr>
          <w:p w14:paraId="509B72D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0.41124</w:t>
            </w:r>
          </w:p>
        </w:tc>
        <w:tc>
          <w:tcPr>
            <w:tcW w:w="1296" w:type="dxa"/>
          </w:tcPr>
          <w:p w14:paraId="7690B82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0.596</w:t>
            </w:r>
          </w:p>
        </w:tc>
        <w:tc>
          <w:tcPr>
            <w:tcW w:w="1323" w:type="dxa"/>
          </w:tcPr>
          <w:p w14:paraId="28F5B68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323" w:type="dxa"/>
          </w:tcPr>
          <w:p w14:paraId="7567B3A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0.81947</w:t>
            </w:r>
          </w:p>
        </w:tc>
        <w:tc>
          <w:tcPr>
            <w:tcW w:w="1029" w:type="dxa"/>
          </w:tcPr>
          <w:p w14:paraId="2663F55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0.56447</w:t>
            </w:r>
          </w:p>
        </w:tc>
        <w:tc>
          <w:tcPr>
            <w:tcW w:w="1110" w:type="dxa"/>
          </w:tcPr>
          <w:p w14:paraId="63C8FFF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0.67235</w:t>
            </w:r>
          </w:p>
        </w:tc>
        <w:tc>
          <w:tcPr>
            <w:tcW w:w="1029" w:type="dxa"/>
          </w:tcPr>
          <w:p w14:paraId="3110D1B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0.842</w:t>
            </w:r>
          </w:p>
        </w:tc>
      </w:tr>
      <w:tr w:rsidR="00A734AD" w:rsidRPr="00A734AD" w14:paraId="4228AC2F" w14:textId="77777777" w:rsidTr="0002645C">
        <w:tc>
          <w:tcPr>
            <w:tcW w:w="944" w:type="dxa"/>
          </w:tcPr>
          <w:p w14:paraId="5585411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5.0</w:t>
            </w:r>
          </w:p>
        </w:tc>
        <w:tc>
          <w:tcPr>
            <w:tcW w:w="1296" w:type="dxa"/>
          </w:tcPr>
          <w:p w14:paraId="741F1A0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296" w:type="dxa"/>
          </w:tcPr>
          <w:p w14:paraId="6837208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0.59918</w:t>
            </w:r>
          </w:p>
        </w:tc>
        <w:tc>
          <w:tcPr>
            <w:tcW w:w="1323" w:type="dxa"/>
          </w:tcPr>
          <w:p w14:paraId="25E73FF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0.41125</w:t>
            </w:r>
          </w:p>
        </w:tc>
        <w:tc>
          <w:tcPr>
            <w:tcW w:w="1323" w:type="dxa"/>
          </w:tcPr>
          <w:p w14:paraId="338EDD8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0.82056</w:t>
            </w:r>
          </w:p>
        </w:tc>
        <w:tc>
          <w:tcPr>
            <w:tcW w:w="1029" w:type="dxa"/>
          </w:tcPr>
          <w:p w14:paraId="0AD526E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0.5616</w:t>
            </w:r>
          </w:p>
        </w:tc>
        <w:tc>
          <w:tcPr>
            <w:tcW w:w="1110" w:type="dxa"/>
          </w:tcPr>
          <w:p w14:paraId="2E4197B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0.67703</w:t>
            </w:r>
          </w:p>
        </w:tc>
        <w:tc>
          <w:tcPr>
            <w:tcW w:w="1029" w:type="dxa"/>
          </w:tcPr>
          <w:p w14:paraId="2565819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0.84397</w:t>
            </w:r>
          </w:p>
        </w:tc>
      </w:tr>
      <w:tr w:rsidR="00A734AD" w:rsidRPr="00A734AD" w14:paraId="6A923D89" w14:textId="77777777" w:rsidTr="0002645C">
        <w:tc>
          <w:tcPr>
            <w:tcW w:w="944" w:type="dxa"/>
          </w:tcPr>
          <w:p w14:paraId="2D6261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6.0</w:t>
            </w:r>
          </w:p>
        </w:tc>
        <w:tc>
          <w:tcPr>
            <w:tcW w:w="1296" w:type="dxa"/>
          </w:tcPr>
          <w:p w14:paraId="323E01E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296" w:type="dxa"/>
          </w:tcPr>
          <w:p w14:paraId="0FDBE1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177D1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323" w:type="dxa"/>
          </w:tcPr>
          <w:p w14:paraId="6CA89F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0.82402</w:t>
            </w:r>
          </w:p>
        </w:tc>
        <w:tc>
          <w:tcPr>
            <w:tcW w:w="1029" w:type="dxa"/>
          </w:tcPr>
          <w:p w14:paraId="1C0D1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0.56519</w:t>
            </w:r>
          </w:p>
        </w:tc>
        <w:tc>
          <w:tcPr>
            <w:tcW w:w="1110" w:type="dxa"/>
          </w:tcPr>
          <w:p w14:paraId="3D3B2B9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0.68668</w:t>
            </w:r>
          </w:p>
        </w:tc>
        <w:tc>
          <w:tcPr>
            <w:tcW w:w="1029" w:type="dxa"/>
          </w:tcPr>
          <w:p w14:paraId="2203103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0.84929</w:t>
            </w:r>
          </w:p>
        </w:tc>
      </w:tr>
      <w:tr w:rsidR="00A734AD" w:rsidRPr="00A734AD" w14:paraId="2CC0F616" w14:textId="77777777" w:rsidTr="0002645C">
        <w:tc>
          <w:tcPr>
            <w:tcW w:w="944" w:type="dxa"/>
          </w:tcPr>
          <w:p w14:paraId="074FA1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7.0</w:t>
            </w:r>
          </w:p>
        </w:tc>
        <w:tc>
          <w:tcPr>
            <w:tcW w:w="1296" w:type="dxa"/>
          </w:tcPr>
          <w:p w14:paraId="14E0CD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296" w:type="dxa"/>
          </w:tcPr>
          <w:p w14:paraId="0F3F3AA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0.60692</w:t>
            </w:r>
          </w:p>
        </w:tc>
        <w:tc>
          <w:tcPr>
            <w:tcW w:w="1323" w:type="dxa"/>
          </w:tcPr>
          <w:p w14:paraId="07BA7D4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323" w:type="dxa"/>
          </w:tcPr>
          <w:p w14:paraId="1864C7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0.82848</w:t>
            </w:r>
          </w:p>
        </w:tc>
        <w:tc>
          <w:tcPr>
            <w:tcW w:w="1029" w:type="dxa"/>
          </w:tcPr>
          <w:p w14:paraId="6D41FC7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177EBF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0.70147</w:t>
            </w:r>
          </w:p>
        </w:tc>
        <w:tc>
          <w:tcPr>
            <w:tcW w:w="1029" w:type="dxa"/>
          </w:tcPr>
          <w:p w14:paraId="748BA8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0.85177</w:t>
            </w:r>
          </w:p>
        </w:tc>
      </w:tr>
      <w:tr w:rsidR="00A734AD" w:rsidRPr="00A734AD" w14:paraId="2EF5B149" w14:textId="77777777" w:rsidTr="0002645C">
        <w:tc>
          <w:tcPr>
            <w:tcW w:w="944" w:type="dxa"/>
          </w:tcPr>
          <w:p w14:paraId="01AD752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8.0</w:t>
            </w:r>
          </w:p>
        </w:tc>
        <w:tc>
          <w:tcPr>
            <w:tcW w:w="1296" w:type="dxa"/>
          </w:tcPr>
          <w:p w14:paraId="7673ED6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296" w:type="dxa"/>
          </w:tcPr>
          <w:p w14:paraId="58673D8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BB0E6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323" w:type="dxa"/>
          </w:tcPr>
          <w:p w14:paraId="1C7536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0.83021</w:t>
            </w:r>
          </w:p>
        </w:tc>
        <w:tc>
          <w:tcPr>
            <w:tcW w:w="1029" w:type="dxa"/>
          </w:tcPr>
          <w:p w14:paraId="57BB2FF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0.56769</w:t>
            </w:r>
          </w:p>
        </w:tc>
        <w:tc>
          <w:tcPr>
            <w:tcW w:w="1110" w:type="dxa"/>
          </w:tcPr>
          <w:p w14:paraId="432C08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0.70633</w:t>
            </w:r>
          </w:p>
        </w:tc>
        <w:tc>
          <w:tcPr>
            <w:tcW w:w="1029" w:type="dxa"/>
          </w:tcPr>
          <w:p w14:paraId="0B3C9A3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0.85422</w:t>
            </w:r>
          </w:p>
        </w:tc>
      </w:tr>
      <w:tr w:rsidR="00A734AD" w:rsidRPr="00A734AD" w14:paraId="4252A97F" w14:textId="77777777" w:rsidTr="0002645C">
        <w:tc>
          <w:tcPr>
            <w:tcW w:w="944" w:type="dxa"/>
          </w:tcPr>
          <w:p w14:paraId="229F0D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9.0</w:t>
            </w:r>
          </w:p>
        </w:tc>
        <w:tc>
          <w:tcPr>
            <w:tcW w:w="1296" w:type="dxa"/>
          </w:tcPr>
          <w:p w14:paraId="4AE5C6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296" w:type="dxa"/>
          </w:tcPr>
          <w:p w14:paraId="6BF8B1E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0.60328</w:t>
            </w:r>
          </w:p>
        </w:tc>
        <w:tc>
          <w:tcPr>
            <w:tcW w:w="1323" w:type="dxa"/>
          </w:tcPr>
          <w:p w14:paraId="3ECD16D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323" w:type="dxa"/>
          </w:tcPr>
          <w:p w14:paraId="5CF2647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0.82957</w:t>
            </w:r>
          </w:p>
        </w:tc>
        <w:tc>
          <w:tcPr>
            <w:tcW w:w="1029" w:type="dxa"/>
          </w:tcPr>
          <w:p w14:paraId="5A04F6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0.55946</w:t>
            </w:r>
          </w:p>
        </w:tc>
        <w:tc>
          <w:tcPr>
            <w:tcW w:w="1110" w:type="dxa"/>
          </w:tcPr>
          <w:p w14:paraId="0B79508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0.70839</w:t>
            </w:r>
          </w:p>
        </w:tc>
        <w:tc>
          <w:tcPr>
            <w:tcW w:w="1029" w:type="dxa"/>
          </w:tcPr>
          <w:p w14:paraId="4814000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0.85431</w:t>
            </w:r>
          </w:p>
        </w:tc>
      </w:tr>
      <w:tr w:rsidR="00A734AD" w:rsidRPr="00A734AD" w14:paraId="6D778898" w14:textId="77777777" w:rsidTr="0002645C">
        <w:tc>
          <w:tcPr>
            <w:tcW w:w="944" w:type="dxa"/>
          </w:tcPr>
          <w:p w14:paraId="783D3E8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10.0</w:t>
            </w:r>
          </w:p>
        </w:tc>
        <w:tc>
          <w:tcPr>
            <w:tcW w:w="1296" w:type="dxa"/>
          </w:tcPr>
          <w:p w14:paraId="6093E5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296" w:type="dxa"/>
          </w:tcPr>
          <w:p w14:paraId="24C91B9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0.60555</w:t>
            </w:r>
          </w:p>
        </w:tc>
        <w:tc>
          <w:tcPr>
            <w:tcW w:w="1323" w:type="dxa"/>
          </w:tcPr>
          <w:p w14:paraId="523467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323" w:type="dxa"/>
          </w:tcPr>
          <w:p w14:paraId="3F712FF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0.83376</w:t>
            </w:r>
          </w:p>
        </w:tc>
        <w:tc>
          <w:tcPr>
            <w:tcW w:w="1029" w:type="dxa"/>
          </w:tcPr>
          <w:p w14:paraId="744B0A3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7DD41C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0.72002</w:t>
            </w:r>
          </w:p>
        </w:tc>
        <w:tc>
          <w:tcPr>
            <w:tcW w:w="1029" w:type="dxa"/>
          </w:tcPr>
          <w:p w14:paraId="4D59149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0.85755</w:t>
            </w:r>
          </w:p>
        </w:tc>
      </w:tr>
      <w:tr w:rsidR="00A734AD" w:rsidRPr="00A734AD" w14:paraId="02DBF83C" w14:textId="77777777" w:rsidTr="0002645C">
        <w:tc>
          <w:tcPr>
            <w:tcW w:w="944" w:type="dxa"/>
          </w:tcPr>
          <w:p w14:paraId="1DC021B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11.0</w:t>
            </w:r>
          </w:p>
        </w:tc>
        <w:tc>
          <w:tcPr>
            <w:tcW w:w="1296" w:type="dxa"/>
          </w:tcPr>
          <w:p w14:paraId="6EDA0B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296" w:type="dxa"/>
          </w:tcPr>
          <w:p w14:paraId="3DFAD2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0.60464</w:t>
            </w:r>
          </w:p>
        </w:tc>
        <w:tc>
          <w:tcPr>
            <w:tcW w:w="1323" w:type="dxa"/>
          </w:tcPr>
          <w:p w14:paraId="5A7133C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323" w:type="dxa"/>
          </w:tcPr>
          <w:p w14:paraId="43DB451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0.83412</w:t>
            </w:r>
          </w:p>
        </w:tc>
        <w:tc>
          <w:tcPr>
            <w:tcW w:w="1029" w:type="dxa"/>
          </w:tcPr>
          <w:p w14:paraId="4DF62B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0.5659</w:t>
            </w:r>
          </w:p>
        </w:tc>
        <w:tc>
          <w:tcPr>
            <w:tcW w:w="1110" w:type="dxa"/>
          </w:tcPr>
          <w:p w14:paraId="77FEADE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0.72113</w:t>
            </w:r>
          </w:p>
        </w:tc>
        <w:tc>
          <w:tcPr>
            <w:tcW w:w="1029" w:type="dxa"/>
          </w:tcPr>
          <w:p w14:paraId="00637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0.85834</w:t>
            </w:r>
          </w:p>
        </w:tc>
      </w:tr>
      <w:tr w:rsidR="00A734AD" w:rsidRPr="00A734AD" w14:paraId="62DD9126" w14:textId="77777777" w:rsidTr="0002645C">
        <w:tc>
          <w:tcPr>
            <w:tcW w:w="944" w:type="dxa"/>
          </w:tcPr>
          <w:p w14:paraId="4BCED19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lastRenderedPageBreak/>
              <w:t>12.0</w:t>
            </w:r>
          </w:p>
        </w:tc>
        <w:tc>
          <w:tcPr>
            <w:tcW w:w="1296" w:type="dxa"/>
          </w:tcPr>
          <w:p w14:paraId="584B741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296" w:type="dxa"/>
          </w:tcPr>
          <w:p w14:paraId="61B2A0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0.60601</w:t>
            </w:r>
          </w:p>
        </w:tc>
        <w:tc>
          <w:tcPr>
            <w:tcW w:w="1323" w:type="dxa"/>
          </w:tcPr>
          <w:p w14:paraId="1CD1B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323" w:type="dxa"/>
          </w:tcPr>
          <w:p w14:paraId="33A665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1193550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0.57128</w:t>
            </w:r>
          </w:p>
        </w:tc>
        <w:tc>
          <w:tcPr>
            <w:tcW w:w="1110" w:type="dxa"/>
          </w:tcPr>
          <w:p w14:paraId="5C31AF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0.72467</w:t>
            </w:r>
          </w:p>
        </w:tc>
        <w:tc>
          <w:tcPr>
            <w:tcW w:w="1029" w:type="dxa"/>
          </w:tcPr>
          <w:p w14:paraId="793434E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0.86032</w:t>
            </w:r>
          </w:p>
        </w:tc>
      </w:tr>
      <w:tr w:rsidR="00A734AD" w:rsidRPr="00A734AD" w14:paraId="46C25290" w14:textId="77777777" w:rsidTr="0002645C">
        <w:tc>
          <w:tcPr>
            <w:tcW w:w="944" w:type="dxa"/>
          </w:tcPr>
          <w:p w14:paraId="6916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13.0</w:t>
            </w:r>
          </w:p>
        </w:tc>
        <w:tc>
          <w:tcPr>
            <w:tcW w:w="1296" w:type="dxa"/>
          </w:tcPr>
          <w:p w14:paraId="182B39B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296" w:type="dxa"/>
          </w:tcPr>
          <w:p w14:paraId="4D51DC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0.60646</w:t>
            </w:r>
          </w:p>
        </w:tc>
        <w:tc>
          <w:tcPr>
            <w:tcW w:w="1323" w:type="dxa"/>
          </w:tcPr>
          <w:p w14:paraId="5871C0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323" w:type="dxa"/>
          </w:tcPr>
          <w:p w14:paraId="1EF383F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7F1A3F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0.56877</w:t>
            </w:r>
          </w:p>
        </w:tc>
        <w:tc>
          <w:tcPr>
            <w:tcW w:w="1110" w:type="dxa"/>
          </w:tcPr>
          <w:p w14:paraId="2D00D26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0.72611</w:t>
            </w:r>
          </w:p>
        </w:tc>
        <w:tc>
          <w:tcPr>
            <w:tcW w:w="1029" w:type="dxa"/>
          </w:tcPr>
          <w:p w14:paraId="139499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0.86077</w:t>
            </w:r>
          </w:p>
        </w:tc>
      </w:tr>
      <w:tr w:rsidR="00A734AD" w:rsidRPr="00A734AD" w14:paraId="39A171D2" w14:textId="77777777" w:rsidTr="0002645C">
        <w:tc>
          <w:tcPr>
            <w:tcW w:w="944" w:type="dxa"/>
          </w:tcPr>
          <w:p w14:paraId="27E629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14.0</w:t>
            </w:r>
          </w:p>
        </w:tc>
        <w:tc>
          <w:tcPr>
            <w:tcW w:w="1296" w:type="dxa"/>
          </w:tcPr>
          <w:p w14:paraId="43C61B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296" w:type="dxa"/>
          </w:tcPr>
          <w:p w14:paraId="2221B4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Pr>
          <w:p w14:paraId="021123D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323" w:type="dxa"/>
          </w:tcPr>
          <w:p w14:paraId="669795B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0.83567</w:t>
            </w:r>
          </w:p>
        </w:tc>
        <w:tc>
          <w:tcPr>
            <w:tcW w:w="1029" w:type="dxa"/>
          </w:tcPr>
          <w:p w14:paraId="60584FD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0.56734</w:t>
            </w:r>
          </w:p>
        </w:tc>
        <w:tc>
          <w:tcPr>
            <w:tcW w:w="1110" w:type="dxa"/>
          </w:tcPr>
          <w:p w14:paraId="36FB2C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0.72594</w:t>
            </w:r>
          </w:p>
        </w:tc>
        <w:tc>
          <w:tcPr>
            <w:tcW w:w="1029" w:type="dxa"/>
          </w:tcPr>
          <w:p w14:paraId="5CDA31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0.86123</w:t>
            </w:r>
          </w:p>
        </w:tc>
      </w:tr>
      <w:tr w:rsidR="00A734AD" w:rsidRPr="00A734AD" w14:paraId="52ADB98C" w14:textId="77777777" w:rsidTr="0002645C">
        <w:tc>
          <w:tcPr>
            <w:tcW w:w="944" w:type="dxa"/>
            <w:tcBorders>
              <w:bottom w:val="single" w:sz="4" w:space="0" w:color="auto"/>
            </w:tcBorders>
          </w:tcPr>
          <w:p w14:paraId="019856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15.0</w:t>
            </w:r>
          </w:p>
        </w:tc>
        <w:tc>
          <w:tcPr>
            <w:tcW w:w="1296" w:type="dxa"/>
            <w:tcBorders>
              <w:bottom w:val="single" w:sz="4" w:space="0" w:color="auto"/>
            </w:tcBorders>
          </w:tcPr>
          <w:p w14:paraId="4C4A14E3" w14:textId="4EDC1A31"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0.38573</w:t>
            </w:r>
          </w:p>
        </w:tc>
        <w:tc>
          <w:tcPr>
            <w:tcW w:w="1296" w:type="dxa"/>
            <w:tcBorders>
              <w:bottom w:val="single" w:sz="4" w:space="0" w:color="auto"/>
            </w:tcBorders>
          </w:tcPr>
          <w:p w14:paraId="51101AD0" w14:textId="296DD96B"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Borders>
              <w:bottom w:val="single" w:sz="4" w:space="0" w:color="auto"/>
            </w:tcBorders>
          </w:tcPr>
          <w:p w14:paraId="71E1746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323" w:type="dxa"/>
            <w:tcBorders>
              <w:bottom w:val="single" w:sz="4" w:space="0" w:color="auto"/>
            </w:tcBorders>
          </w:tcPr>
          <w:p w14:paraId="713B814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0.83776</w:t>
            </w:r>
          </w:p>
        </w:tc>
        <w:tc>
          <w:tcPr>
            <w:tcW w:w="1029" w:type="dxa"/>
            <w:tcBorders>
              <w:bottom w:val="single" w:sz="4" w:space="0" w:color="auto"/>
            </w:tcBorders>
          </w:tcPr>
          <w:p w14:paraId="12DACC4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0.56948</w:t>
            </w:r>
          </w:p>
        </w:tc>
        <w:tc>
          <w:tcPr>
            <w:tcW w:w="1110" w:type="dxa"/>
            <w:tcBorders>
              <w:bottom w:val="single" w:sz="4" w:space="0" w:color="auto"/>
            </w:tcBorders>
          </w:tcPr>
          <w:p w14:paraId="6EDB405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0.73238</w:t>
            </w:r>
          </w:p>
        </w:tc>
        <w:tc>
          <w:tcPr>
            <w:tcW w:w="1029" w:type="dxa"/>
            <w:tcBorders>
              <w:bottom w:val="single" w:sz="4" w:space="0" w:color="auto"/>
            </w:tcBorders>
          </w:tcPr>
          <w:p w14:paraId="6C3F47A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0.86193</w:t>
            </w:r>
          </w:p>
        </w:tc>
      </w:tr>
    </w:tbl>
    <w:p w14:paraId="104396D3" w14:textId="77777777" w:rsidR="00A734AD" w:rsidRDefault="00A734AD">
      <w:pPr>
        <w:spacing w:line="480" w:lineRule="auto"/>
        <w:rPr>
          <w:rFonts w:ascii="Times New Roman" w:eastAsia="Times New Roman" w:hAnsi="Times New Roman" w:cs="Times New Roman"/>
          <w:sz w:val="24"/>
          <w:szCs w:val="24"/>
        </w:rPr>
      </w:pPr>
    </w:p>
    <w:p w14:paraId="25459B38" w14:textId="77777777" w:rsidR="00A734AD" w:rsidRDefault="00A734AD">
      <w:pPr>
        <w:spacing w:line="480" w:lineRule="auto"/>
        <w:rPr>
          <w:rFonts w:ascii="Times New Roman" w:eastAsia="Times New Roman" w:hAnsi="Times New Roman" w:cs="Times New Roman"/>
          <w:sz w:val="24"/>
          <w:szCs w:val="24"/>
        </w:rPr>
      </w:pPr>
    </w:p>
    <w:p w14:paraId="490DD23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presents the distributed and centralized accuracy and loss values for each training round with Angular Variance Embedding Augmentation. Similar to the Random Walk method, centralized accuracy and loss outperform distributed metrics, though both setups demonstrate significant gains in accuracy and reduction in loss over the training rounds.</w:t>
      </w:r>
    </w:p>
    <w:p w14:paraId="3246292D" w14:textId="77777777" w:rsidR="00F55F45" w:rsidRDefault="00F55F45">
      <w:pPr>
        <w:spacing w:line="480" w:lineRule="auto"/>
        <w:rPr>
          <w:rFonts w:ascii="Times New Roman" w:eastAsia="Times New Roman" w:hAnsi="Times New Roman" w:cs="Times New Roman"/>
          <w:sz w:val="24"/>
          <w:szCs w:val="24"/>
        </w:rPr>
      </w:pPr>
    </w:p>
    <w:p w14:paraId="501AFDF8"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5.6.6.1 Steady Improvement in Key Metrics</w:t>
      </w:r>
    </w:p>
    <w:p w14:paraId="368E006A"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Throughout the 15 rounds, there was a consistent upward trend in key performance metrics such as recall, precision, and AUC. Recall improved from </w:t>
      </w:r>
      <w:r w:rsidRPr="000119D1">
        <w:rPr>
          <w:rFonts w:ascii="Times New Roman" w:eastAsia="Times New Roman" w:hAnsi="Times New Roman" w:cs="Times New Roman"/>
          <w:b/>
          <w:bCs/>
          <w:iCs/>
          <w:sz w:val="24"/>
          <w:szCs w:val="24"/>
        </w:rPr>
        <w:t>0.41905</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0.56948</w:t>
      </w:r>
      <w:r w:rsidRPr="000119D1">
        <w:rPr>
          <w:rFonts w:ascii="Times New Roman" w:eastAsia="Times New Roman" w:hAnsi="Times New Roman" w:cs="Times New Roman"/>
          <w:iCs/>
          <w:sz w:val="24"/>
          <w:szCs w:val="24"/>
        </w:rPr>
        <w:t xml:space="preserve"> by the 15th round, while precision rose significantly from </w:t>
      </w:r>
      <w:r w:rsidRPr="000119D1">
        <w:rPr>
          <w:rFonts w:ascii="Times New Roman" w:eastAsia="Times New Roman" w:hAnsi="Times New Roman" w:cs="Times New Roman"/>
          <w:b/>
          <w:bCs/>
          <w:iCs/>
          <w:sz w:val="24"/>
          <w:szCs w:val="24"/>
        </w:rPr>
        <w:t>0.53719</w:t>
      </w:r>
      <w:r w:rsidRPr="000119D1">
        <w:rPr>
          <w:rFonts w:ascii="Times New Roman" w:eastAsia="Times New Roman" w:hAnsi="Times New Roman" w:cs="Times New Roman"/>
          <w:iCs/>
          <w:sz w:val="24"/>
          <w:szCs w:val="24"/>
        </w:rPr>
        <w:t xml:space="preserve"> to </w:t>
      </w:r>
      <w:r w:rsidRPr="000119D1">
        <w:rPr>
          <w:rFonts w:ascii="Times New Roman" w:eastAsia="Times New Roman" w:hAnsi="Times New Roman" w:cs="Times New Roman"/>
          <w:b/>
          <w:bCs/>
          <w:iCs/>
          <w:sz w:val="24"/>
          <w:szCs w:val="24"/>
        </w:rPr>
        <w:t>0.73238</w:t>
      </w:r>
      <w:r w:rsidRPr="000119D1">
        <w:rPr>
          <w:rFonts w:ascii="Times New Roman" w:eastAsia="Times New Roman" w:hAnsi="Times New Roman" w:cs="Times New Roman"/>
          <w:iCs/>
          <w:sz w:val="24"/>
          <w:szCs w:val="24"/>
        </w:rPr>
        <w:t xml:space="preserve">. This indicates that the angular variance approach not only enhanced the model’s ability to capture tail classes but also improved its precision, meaning the model was better at minimizing false positives. The substantial increase in AUC, from </w:t>
      </w:r>
      <w:r w:rsidRPr="000119D1">
        <w:rPr>
          <w:rFonts w:ascii="Times New Roman" w:eastAsia="Times New Roman" w:hAnsi="Times New Roman" w:cs="Times New Roman"/>
          <w:b/>
          <w:bCs/>
          <w:iCs/>
          <w:sz w:val="24"/>
          <w:szCs w:val="24"/>
        </w:rPr>
        <w:t>0.76572</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by the 15th round, reflects the model’s enhanced capacity to discriminate between classes as a result of angular variance, especially for underrepresented classes.</w:t>
      </w:r>
    </w:p>
    <w:p w14:paraId="00B2BCE0" w14:textId="71392D04" w:rsidR="000119D1" w:rsidRPr="000119D1" w:rsidRDefault="000119D1" w:rsidP="000119D1">
      <w:pPr>
        <w:spacing w:line="480" w:lineRule="auto"/>
        <w:rPr>
          <w:rFonts w:ascii="Times New Roman" w:eastAsia="Times New Roman" w:hAnsi="Times New Roman" w:cs="Times New Roman"/>
          <w:i/>
          <w:sz w:val="24"/>
          <w:szCs w:val="24"/>
        </w:rPr>
      </w:pPr>
    </w:p>
    <w:p w14:paraId="64049319"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5.6.6.2 Enhanced Tail Class Representation and Class Separability</w:t>
      </w:r>
    </w:p>
    <w:p w14:paraId="1E8C08F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Angular variance successfully dispersed the embeddings of tail class instances, reducing the compression typically observed in minority classes. By allowing tail classes to occupy a larger and more distinct region in the feature space, angular variance helped improve class separability without introducing overlapping features. This improved separation was reflected in the increasing AUC and precision scores, suggesting that the model became more capable of correctly identifying and differentiating minority class instances over time. This effect is particularly valuable in healthcare applications, where accurately distinguishing between conditions within the same category (e.g., different types of heart disease) can be critical for patient outcomes.</w:t>
      </w:r>
    </w:p>
    <w:p w14:paraId="7D41AE38" w14:textId="0DC59D88" w:rsidR="000119D1" w:rsidRPr="000119D1" w:rsidRDefault="000119D1" w:rsidP="000119D1">
      <w:pPr>
        <w:spacing w:line="480" w:lineRule="auto"/>
        <w:rPr>
          <w:rFonts w:ascii="Times New Roman" w:eastAsia="Times New Roman" w:hAnsi="Times New Roman" w:cs="Times New Roman"/>
          <w:iCs/>
          <w:sz w:val="24"/>
          <w:szCs w:val="24"/>
        </w:rPr>
      </w:pPr>
    </w:p>
    <w:p w14:paraId="5BC59227"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5.6.6.3 Efficiency and Scalability in Distributed Learning</w:t>
      </w:r>
    </w:p>
    <w:p w14:paraId="4584CD17"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results indicate that angular variance offers an efficient and scalable solution for distributed learning setups. In federated environments where each node may have computational limitations, feature clouds can be resource-intensive, as they require generating synthetic data points around tail classes. In contrast, angular variance disperses existing data points within the feature space without the need for synthetic sample generation. This led to a gradual decrease in distributed loss, dropping from </w:t>
      </w:r>
      <w:r w:rsidRPr="000119D1">
        <w:rPr>
          <w:rFonts w:ascii="Times New Roman" w:eastAsia="Times New Roman" w:hAnsi="Times New Roman" w:cs="Times New Roman"/>
          <w:b/>
          <w:bCs/>
          <w:iCs/>
          <w:sz w:val="24"/>
          <w:szCs w:val="24"/>
        </w:rPr>
        <w:t>0.43153</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0.38573</w:t>
      </w:r>
      <w:r w:rsidRPr="000119D1">
        <w:rPr>
          <w:rFonts w:ascii="Times New Roman" w:eastAsia="Times New Roman" w:hAnsi="Times New Roman" w:cs="Times New Roman"/>
          <w:iCs/>
          <w:sz w:val="24"/>
          <w:szCs w:val="24"/>
        </w:rPr>
        <w:t xml:space="preserve"> by the last round, highlighting the method’s efficiency and suitability for distributed settings. The model's ability to perform well without synthetic augmentation reduces the burden on individual nodes, making it easier to implement across heterogeneous environments.</w:t>
      </w:r>
    </w:p>
    <w:p w14:paraId="12BCCCEA" w14:textId="1165E9C3" w:rsidR="000119D1" w:rsidRPr="000119D1" w:rsidRDefault="000119D1" w:rsidP="000119D1">
      <w:pPr>
        <w:spacing w:line="480" w:lineRule="auto"/>
        <w:rPr>
          <w:rFonts w:ascii="Times New Roman" w:eastAsia="Times New Roman" w:hAnsi="Times New Roman" w:cs="Times New Roman"/>
          <w:iCs/>
          <w:sz w:val="24"/>
          <w:szCs w:val="24"/>
        </w:rPr>
      </w:pPr>
    </w:p>
    <w:p w14:paraId="700DF383"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5.6.6.4 Stability Between Centralized and Distributed Metrics</w:t>
      </w:r>
    </w:p>
    <w:p w14:paraId="6243E5D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similarity between centralized and distributed metrics suggests that angular variance provides a consistent augmentation effect across nodes, maintaining stable performance in both localized and aggregated learning contexts. For example, the distributed and centralized AUC metrics closely aligned, both reaching around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in the final rounds. This stability is essential for distributed systems, as it ensures that each node contributes consistently to the global model without introducing discrepancies that could hinder aggregation. Such consistency enhances the reliability of the federated model, making it more robust when deployed across diverse data environments.</w:t>
      </w:r>
    </w:p>
    <w:p w14:paraId="71F6B94F" w14:textId="77777777" w:rsidR="00F55F45" w:rsidRDefault="00F55F45">
      <w:pPr>
        <w:spacing w:line="480" w:lineRule="auto"/>
        <w:rPr>
          <w:rFonts w:ascii="Times New Roman" w:eastAsia="Times New Roman" w:hAnsi="Times New Roman" w:cs="Times New Roman"/>
          <w:sz w:val="24"/>
          <w:szCs w:val="24"/>
        </w:rPr>
      </w:pPr>
    </w:p>
    <w:p w14:paraId="212FF1E7" w14:textId="762A70EC"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5.6.6.5 Improved Robustness to Data Imbalance and Limited Samples</w:t>
      </w:r>
    </w:p>
    <w:p w14:paraId="475FFB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Angular variance effectively mitigates issues associated with data imbalance, especially for tail classes that lack sufficient samples. By dispersing instances within the embedding space, the method allows each tail class to develop a broader and more comprehensive representation. This, in turn, helps prevent the minority classes from being overshadowed by majority classes during model training, leading to higher recall and precision for underrepresented groups. The gradual improvement in recall, precision, and AUC over rounds indicates that angular variance helped the model better capture the unique characteristics of minority classes, addressing data imbalance without requiring extensive additional data.</w:t>
      </w:r>
    </w:p>
    <w:p w14:paraId="483EE82F" w14:textId="77777777" w:rsidR="00F55F45" w:rsidRDefault="00F55F45">
      <w:pPr>
        <w:spacing w:line="480" w:lineRule="auto"/>
        <w:rPr>
          <w:rFonts w:ascii="Times New Roman" w:eastAsia="Times New Roman" w:hAnsi="Times New Roman" w:cs="Times New Roman"/>
          <w:sz w:val="24"/>
          <w:szCs w:val="24"/>
        </w:rPr>
      </w:pPr>
    </w:p>
    <w:p w14:paraId="305E38C1" w14:textId="165019A8"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5.6.6.6 Increased Interpretability of Feature Space</w:t>
      </w:r>
    </w:p>
    <w:p w14:paraId="61126C35" w14:textId="4EE6DDA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Unlike feature clouds, which generate synthetic samples that could obscure the model’s interpretability, angular variance adjusts the spatial distribution of real data points within the feature space. This approach preserves the inherent structure of the original data, allowing for clearer and more interpretable decision boundaries. The steady rise in precision and recall reflects the model's capacity to make reliable distinctions based on real data variations, rather than synthetic data that may not fully capture the complexities of each class. This increased interpretability is particularly valuable in sensitive applications, such as healthcare, where understanding model decisions is critical for clinical validation and trust.</w:t>
      </w:r>
    </w:p>
    <w:p w14:paraId="1ACE0C31" w14:textId="21C264D2"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5.6.6.7 Adaptability Across Diverse Node Characteristics</w:t>
      </w:r>
    </w:p>
    <w:p w14:paraId="6DB66C9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angular variance method proved adaptable across nodes with differing data distributions, as seen in the distributed metrics that closely tracked centralized performance. By adjusting the angular distribution of instances, the technique accommodated variations in node data characteristics, helping to harmonize the global model’s feature space. This adaptability is particularly advantageous in federated learning settings, where data heterogeneity can vary widely between nodes. With angular variance, each node can effectively represent minority classes without introducing synthetic data that could destabilize the global model.</w:t>
      </w:r>
    </w:p>
    <w:p w14:paraId="0A70F749" w14:textId="77777777" w:rsidR="00F55F45" w:rsidRDefault="00F55F45">
      <w:pPr>
        <w:spacing w:line="480" w:lineRule="auto"/>
        <w:rPr>
          <w:rFonts w:ascii="Times New Roman" w:eastAsia="Times New Roman" w:hAnsi="Times New Roman" w:cs="Times New Roman"/>
          <w:b/>
          <w:sz w:val="24"/>
          <w:szCs w:val="24"/>
        </w:rPr>
      </w:pPr>
    </w:p>
    <w:p w14:paraId="6770EB99" w14:textId="77777777" w:rsidR="000B3E32" w:rsidRDefault="000B3E32">
      <w:pPr>
        <w:spacing w:line="480" w:lineRule="auto"/>
        <w:rPr>
          <w:rFonts w:ascii="Times New Roman" w:eastAsia="Times New Roman" w:hAnsi="Times New Roman" w:cs="Times New Roman"/>
          <w:b/>
          <w:sz w:val="24"/>
          <w:szCs w:val="24"/>
        </w:rPr>
      </w:pPr>
    </w:p>
    <w:p w14:paraId="36A76B87" w14:textId="77777777" w:rsidR="000B3E32" w:rsidRDefault="000B3E32">
      <w:pPr>
        <w:spacing w:line="480" w:lineRule="auto"/>
        <w:rPr>
          <w:rFonts w:ascii="Times New Roman" w:eastAsia="Times New Roman" w:hAnsi="Times New Roman" w:cs="Times New Roman"/>
          <w:b/>
          <w:sz w:val="24"/>
          <w:szCs w:val="24"/>
        </w:rPr>
      </w:pPr>
    </w:p>
    <w:p w14:paraId="37BF7539" w14:textId="77777777" w:rsidR="000B3E32" w:rsidRDefault="000B3E32">
      <w:pPr>
        <w:spacing w:line="480" w:lineRule="auto"/>
        <w:rPr>
          <w:rFonts w:ascii="Times New Roman" w:eastAsia="Times New Roman" w:hAnsi="Times New Roman" w:cs="Times New Roman"/>
          <w:b/>
          <w:sz w:val="24"/>
          <w:szCs w:val="24"/>
        </w:rPr>
      </w:pPr>
    </w:p>
    <w:p w14:paraId="06B85174" w14:textId="77777777" w:rsidR="000B3E32" w:rsidRDefault="000B3E32">
      <w:pPr>
        <w:spacing w:line="480" w:lineRule="auto"/>
        <w:rPr>
          <w:rFonts w:ascii="Times New Roman" w:eastAsia="Times New Roman" w:hAnsi="Times New Roman" w:cs="Times New Roman"/>
          <w:b/>
          <w:sz w:val="24"/>
          <w:szCs w:val="24"/>
        </w:rPr>
      </w:pPr>
    </w:p>
    <w:p w14:paraId="3302D81C" w14:textId="77777777" w:rsidR="000B3E32" w:rsidRDefault="000B3E32">
      <w:pPr>
        <w:spacing w:line="480" w:lineRule="auto"/>
        <w:rPr>
          <w:rFonts w:ascii="Times New Roman" w:eastAsia="Times New Roman" w:hAnsi="Times New Roman" w:cs="Times New Roman"/>
          <w:b/>
          <w:sz w:val="24"/>
          <w:szCs w:val="24"/>
        </w:rPr>
      </w:pPr>
    </w:p>
    <w:p w14:paraId="45670806" w14:textId="77777777" w:rsidR="000B3E32" w:rsidRDefault="000B3E32">
      <w:pPr>
        <w:spacing w:line="480" w:lineRule="auto"/>
        <w:rPr>
          <w:rFonts w:ascii="Times New Roman" w:eastAsia="Times New Roman" w:hAnsi="Times New Roman" w:cs="Times New Roman"/>
          <w:b/>
          <w:sz w:val="24"/>
          <w:szCs w:val="24"/>
        </w:rPr>
      </w:pPr>
    </w:p>
    <w:p w14:paraId="7E6B2FBB" w14:textId="77777777" w:rsidR="000B3E32" w:rsidRDefault="000B3E32">
      <w:pPr>
        <w:spacing w:line="480" w:lineRule="auto"/>
        <w:rPr>
          <w:rFonts w:ascii="Times New Roman" w:eastAsia="Times New Roman" w:hAnsi="Times New Roman" w:cs="Times New Roman"/>
          <w:b/>
          <w:sz w:val="24"/>
          <w:szCs w:val="24"/>
        </w:rPr>
      </w:pPr>
    </w:p>
    <w:p w14:paraId="01A488E7" w14:textId="77777777" w:rsidR="000B3E32" w:rsidRDefault="000B3E32">
      <w:pPr>
        <w:spacing w:line="480" w:lineRule="auto"/>
        <w:rPr>
          <w:rFonts w:ascii="Times New Roman" w:eastAsia="Times New Roman" w:hAnsi="Times New Roman" w:cs="Times New Roman"/>
          <w:b/>
          <w:sz w:val="24"/>
          <w:szCs w:val="24"/>
        </w:rPr>
      </w:pPr>
    </w:p>
    <w:p w14:paraId="39A4837D" w14:textId="77777777" w:rsidR="000B3E32" w:rsidRDefault="000B3E32">
      <w:pPr>
        <w:spacing w:line="480" w:lineRule="auto"/>
        <w:rPr>
          <w:rFonts w:ascii="Times New Roman" w:eastAsia="Times New Roman" w:hAnsi="Times New Roman" w:cs="Times New Roman"/>
          <w:b/>
          <w:sz w:val="24"/>
          <w:szCs w:val="24"/>
        </w:rPr>
      </w:pPr>
    </w:p>
    <w:p w14:paraId="197CB5CD" w14:textId="77777777" w:rsidR="000B3E32" w:rsidRDefault="000B3E32">
      <w:pPr>
        <w:spacing w:line="480" w:lineRule="auto"/>
        <w:rPr>
          <w:rFonts w:ascii="Times New Roman" w:eastAsia="Times New Roman" w:hAnsi="Times New Roman" w:cs="Times New Roman"/>
          <w:b/>
          <w:sz w:val="24"/>
          <w:szCs w:val="24"/>
        </w:rPr>
      </w:pPr>
    </w:p>
    <w:p w14:paraId="0FE20439" w14:textId="77777777" w:rsidR="000B3E32" w:rsidRDefault="000B3E32">
      <w:pPr>
        <w:spacing w:line="480" w:lineRule="auto"/>
        <w:rPr>
          <w:rFonts w:ascii="Times New Roman" w:eastAsia="Times New Roman" w:hAnsi="Times New Roman" w:cs="Times New Roman"/>
          <w:b/>
          <w:sz w:val="24"/>
          <w:szCs w:val="24"/>
        </w:rPr>
      </w:pPr>
    </w:p>
    <w:p w14:paraId="6A854573" w14:textId="15C649B0" w:rsidR="000B3E32"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Chapter </w:t>
      </w:r>
      <w:r w:rsidR="00985D0A">
        <w:rPr>
          <w:rFonts w:ascii="Times New Roman" w:eastAsia="Times New Roman" w:hAnsi="Times New Roman" w:cs="Times New Roman"/>
          <w:b/>
          <w:sz w:val="24"/>
          <w:szCs w:val="24"/>
        </w:rPr>
        <w:t>6</w:t>
      </w:r>
    </w:p>
    <w:p w14:paraId="2ACB6CEF" w14:textId="6CC8B2EE" w:rsidR="00F55F45"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Conclusion</w:t>
      </w:r>
    </w:p>
    <w:p w14:paraId="591ED641" w14:textId="77777777" w:rsidR="00F55F45" w:rsidRDefault="00F55F45">
      <w:pPr>
        <w:spacing w:line="480" w:lineRule="auto"/>
        <w:rPr>
          <w:rFonts w:ascii="Times New Roman" w:eastAsia="Times New Roman" w:hAnsi="Times New Roman" w:cs="Times New Roman"/>
          <w:b/>
          <w:sz w:val="24"/>
          <w:szCs w:val="24"/>
        </w:rPr>
      </w:pPr>
    </w:p>
    <w:p w14:paraId="0F0E55C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has investigated the impact of various data augmentation methods on model performance within a distributed learning framework. In distributed learning, data resides on multiple nodes, each with access to only a subset of the complete dataset. This setup introduces challenges, particularly for ensuring the model learns a comprehensive and diverse representation across all classes. Our findings indicate that traditional data augmentation methods—such as adding noise or scaling—yielded limited improvements when applied alone. These methods introduce minor variations in the input data but lack the transformative capacity to enable the model to capture complex, diverse patterns across distributed nodes.</w:t>
      </w:r>
    </w:p>
    <w:p w14:paraId="33FC944C" w14:textId="77777777" w:rsidR="00F55F45" w:rsidRDefault="00F55F45">
      <w:pPr>
        <w:spacing w:line="480" w:lineRule="auto"/>
        <w:rPr>
          <w:rFonts w:ascii="Times New Roman" w:eastAsia="Times New Roman" w:hAnsi="Times New Roman" w:cs="Times New Roman"/>
          <w:sz w:val="24"/>
          <w:szCs w:val="24"/>
        </w:rPr>
      </w:pPr>
    </w:p>
    <w:p w14:paraId="7BD1F08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most significant advancements were observed when embedding augmentation techniques, specifically Random Walk and Angular Variance, were combined with traditional data augmentation. Unlike traditional methods that make slight alterations to the input data, embedding augmentation operates within the model’s feature space, creating synthetic representations that expand the diversity of learned features. This approach allows the model to generate new internal representations, enriching the feature space and facilitating improved generalization across nodes.</w:t>
      </w:r>
    </w:p>
    <w:p w14:paraId="4004C7AD" w14:textId="77777777" w:rsidR="00F55F45" w:rsidRDefault="00F55F45">
      <w:pPr>
        <w:spacing w:line="480" w:lineRule="auto"/>
        <w:rPr>
          <w:rFonts w:ascii="Times New Roman" w:eastAsia="Times New Roman" w:hAnsi="Times New Roman" w:cs="Times New Roman"/>
          <w:sz w:val="24"/>
          <w:szCs w:val="24"/>
        </w:rPr>
      </w:pPr>
    </w:p>
    <w:p w14:paraId="126D1BE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proved particularly advantageous for underrepresented, or “tail,” classes, which are often sparsely represented in distributed datasets. This challenge is amplified in distributed learning setups, where individual nodes may have skewed class distributions. By directly expanding the feature space for tail classes, embedding augmentation enhances the representation of these classes, ensuring a more balanced learning process. This approach mitigates the risks of underfitting for minority classes, resulting in a model that can effectively distinguish between diverse class distributions.</w:t>
      </w:r>
    </w:p>
    <w:p w14:paraId="7ED34D0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approach of embedding and traditional augmentation provided several measurable benefits:</w:t>
      </w:r>
    </w:p>
    <w:p w14:paraId="0B3EA132" w14:textId="77777777" w:rsidR="00F55F45" w:rsidRDefault="00F55F45">
      <w:pPr>
        <w:spacing w:line="480" w:lineRule="auto"/>
        <w:rPr>
          <w:rFonts w:ascii="Times New Roman" w:eastAsia="Times New Roman" w:hAnsi="Times New Roman" w:cs="Times New Roman"/>
          <w:sz w:val="24"/>
          <w:szCs w:val="24"/>
        </w:rPr>
      </w:pPr>
    </w:p>
    <w:p w14:paraId="7CBAAFAF" w14:textId="4B4E0A28"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6.1 Enhanced Accuracy and Accelerated Convergence</w:t>
      </w:r>
    </w:p>
    <w:p w14:paraId="20F2D9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 utilizing both types of augmentation exhibited faster learning rates, reaching stable and high-performance levels sooner than those relying solely on traditional methods. This </w:t>
      </w:r>
      <w:r>
        <w:rPr>
          <w:rFonts w:ascii="Times New Roman" w:eastAsia="Times New Roman" w:hAnsi="Times New Roman" w:cs="Times New Roman"/>
          <w:sz w:val="24"/>
          <w:szCs w:val="24"/>
        </w:rPr>
        <w:lastRenderedPageBreak/>
        <w:t>improvement was consistent in both distributed and centralized settings, though centralized models achieved slightly higher accuracy due to their access to the entire dataset.</w:t>
      </w:r>
    </w:p>
    <w:p w14:paraId="1F8C8A1C" w14:textId="77777777" w:rsidR="00F55F45" w:rsidRDefault="00F55F45">
      <w:pPr>
        <w:spacing w:line="480" w:lineRule="auto"/>
        <w:rPr>
          <w:rFonts w:ascii="Times New Roman" w:eastAsia="Times New Roman" w:hAnsi="Times New Roman" w:cs="Times New Roman"/>
          <w:sz w:val="24"/>
          <w:szCs w:val="24"/>
        </w:rPr>
      </w:pPr>
    </w:p>
    <w:p w14:paraId="6D9B27A4" w14:textId="6EAE9712"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6.2 Improved Class Separability</w:t>
      </w:r>
    </w:p>
    <w:p w14:paraId="744CA5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contributed to clearer class boundaries, which reduced misclassifications and enhanced the model’s decision-making accuracy. By promoting better-defined distinctions within the feature space, embedding augmentation enabled the model to handle complex class relationships more effectively.</w:t>
      </w:r>
    </w:p>
    <w:p w14:paraId="3B7FBB99" w14:textId="77777777" w:rsidR="00F55F45" w:rsidRDefault="00F55F45">
      <w:pPr>
        <w:spacing w:line="480" w:lineRule="auto"/>
        <w:rPr>
          <w:rFonts w:ascii="Times New Roman" w:eastAsia="Times New Roman" w:hAnsi="Times New Roman" w:cs="Times New Roman"/>
          <w:sz w:val="24"/>
          <w:szCs w:val="24"/>
        </w:rPr>
      </w:pPr>
    </w:p>
    <w:p w14:paraId="2E4CB85F" w14:textId="39DB6391"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6.3 Practical Recommendations</w:t>
      </w:r>
    </w:p>
    <w:p w14:paraId="5049DB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findings, I propose several practical recommendations for applying these augmentation strategies to enhance distributed learning models:</w:t>
      </w:r>
    </w:p>
    <w:p w14:paraId="3C7844D4" w14:textId="77777777" w:rsidR="00F55F45" w:rsidRDefault="00F55F45">
      <w:pPr>
        <w:spacing w:line="480" w:lineRule="auto"/>
        <w:rPr>
          <w:rFonts w:ascii="Times New Roman" w:eastAsia="Times New Roman" w:hAnsi="Times New Roman" w:cs="Times New Roman"/>
          <w:sz w:val="24"/>
          <w:szCs w:val="24"/>
        </w:rPr>
      </w:pPr>
    </w:p>
    <w:p w14:paraId="6CF550FB" w14:textId="5A50C083"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Tailored Fine-Tuning for Distributed Setups</w:t>
      </w:r>
    </w:p>
    <w:p w14:paraId="1A3090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 the parameters of embedding augmentation techniques can optimize model performance in distributed environments, aligning distributed models more closely with centralized results. This may involve adjusting the intensity of augmentation to better suit each node’s unique data distribution.</w:t>
      </w:r>
    </w:p>
    <w:p w14:paraId="5BC2FCAD" w14:textId="77777777" w:rsidR="00F55F45" w:rsidRDefault="00F55F45" w:rsidP="000B3E32">
      <w:pPr>
        <w:spacing w:line="480" w:lineRule="auto"/>
        <w:rPr>
          <w:rFonts w:ascii="Times New Roman" w:eastAsia="Times New Roman" w:hAnsi="Times New Roman" w:cs="Times New Roman"/>
          <w:b/>
          <w:sz w:val="24"/>
          <w:szCs w:val="24"/>
        </w:rPr>
      </w:pPr>
    </w:p>
    <w:p w14:paraId="62647228" w14:textId="126EF8D0"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6.3.2 Integrating Multiple Augmentation Types</w:t>
      </w:r>
    </w:p>
    <w:p w14:paraId="427C454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Combining input-level and embedding-level augmentation creates a more adaptable model capable of handling diverse data conditions. This integration enhances generalization by providing multiple forms of variation, which are particularly useful in heterogeneous data environments.</w:t>
      </w:r>
    </w:p>
    <w:p w14:paraId="347B2324" w14:textId="77777777" w:rsidR="00F55F45" w:rsidRDefault="00F55F45">
      <w:pPr>
        <w:spacing w:line="480" w:lineRule="auto"/>
        <w:rPr>
          <w:rFonts w:ascii="Times New Roman" w:eastAsia="Times New Roman" w:hAnsi="Times New Roman" w:cs="Times New Roman"/>
          <w:sz w:val="24"/>
          <w:szCs w:val="24"/>
        </w:rPr>
      </w:pPr>
    </w:p>
    <w:p w14:paraId="72FFEE32" w14:textId="6CA71CEA"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6.3.4 Visualization of Feature Space Dynamics</w:t>
      </w:r>
    </w:p>
    <w:p w14:paraId="5F61F75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Visualizing changes in the feature space induced by both data and embedding augmentations can offer deeper insights into how class separability and feature diversity evolve over training. This analysis could inform the refinement of augmentation techniques for specific tasks, aiding in the development of more targeted approaches.</w:t>
      </w:r>
    </w:p>
    <w:p w14:paraId="4C5B86B9" w14:textId="77777777" w:rsidR="00F55F45" w:rsidRDefault="00F55F45">
      <w:pPr>
        <w:spacing w:line="480" w:lineRule="auto"/>
        <w:rPr>
          <w:rFonts w:ascii="Times New Roman" w:eastAsia="Times New Roman" w:hAnsi="Times New Roman" w:cs="Times New Roman"/>
          <w:sz w:val="24"/>
          <w:szCs w:val="24"/>
        </w:rPr>
      </w:pPr>
    </w:p>
    <w:p w14:paraId="6E4C3C2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embedding-based augmentation, especially when combined with traditional data augmentation, presents a promising solution for improving model performance in distributed learning contexts. By enriching feature space diversity and enhancing model robustness, embedding augmentation enables distributed models to achieve reliable, high-quality performance even with limited data access at each node. Future research could explore the adaptation of these techniques for different data types and their application to other distributed learning paradigms. This combined augmentation strategy offers a practical path forward, enabling the creation of models that are both resilient and accurate within complex, decentralized learning environments.</w:t>
      </w:r>
    </w:p>
    <w:p w14:paraId="7DAD636F" w14:textId="77777777" w:rsidR="00F55F45" w:rsidRDefault="00F55F45">
      <w:pPr>
        <w:spacing w:line="480" w:lineRule="auto"/>
        <w:rPr>
          <w:rFonts w:ascii="Times New Roman" w:eastAsia="Times New Roman" w:hAnsi="Times New Roman" w:cs="Times New Roman"/>
          <w:sz w:val="24"/>
          <w:szCs w:val="24"/>
        </w:rPr>
      </w:pPr>
    </w:p>
    <w:p w14:paraId="2C6026ED" w14:textId="77777777" w:rsidR="00985D0A" w:rsidRDefault="00985D0A">
      <w:pPr>
        <w:jc w:val="center"/>
        <w:rPr>
          <w:rFonts w:ascii="Times New Roman" w:eastAsia="Times New Roman" w:hAnsi="Times New Roman" w:cs="Times New Roman"/>
          <w:sz w:val="24"/>
          <w:szCs w:val="24"/>
        </w:rPr>
      </w:pPr>
    </w:p>
    <w:p w14:paraId="55701B21" w14:textId="77777777" w:rsidR="00985D0A" w:rsidRDefault="00985D0A">
      <w:pPr>
        <w:jc w:val="center"/>
        <w:rPr>
          <w:rFonts w:ascii="Times New Roman" w:eastAsia="Times New Roman" w:hAnsi="Times New Roman" w:cs="Times New Roman"/>
          <w:sz w:val="24"/>
          <w:szCs w:val="24"/>
        </w:rPr>
      </w:pPr>
    </w:p>
    <w:p w14:paraId="12B3C8F3" w14:textId="77777777" w:rsidR="00985D0A" w:rsidRDefault="00985D0A">
      <w:pPr>
        <w:jc w:val="center"/>
        <w:rPr>
          <w:rFonts w:ascii="Times New Roman" w:eastAsia="Times New Roman" w:hAnsi="Times New Roman" w:cs="Times New Roman"/>
          <w:sz w:val="24"/>
          <w:szCs w:val="24"/>
        </w:rPr>
      </w:pPr>
    </w:p>
    <w:p w14:paraId="694A4155" w14:textId="77777777" w:rsidR="00985D0A" w:rsidRDefault="00985D0A">
      <w:pPr>
        <w:jc w:val="center"/>
        <w:rPr>
          <w:rFonts w:ascii="Times New Roman" w:eastAsia="Times New Roman" w:hAnsi="Times New Roman" w:cs="Times New Roman"/>
          <w:sz w:val="24"/>
          <w:szCs w:val="24"/>
        </w:rPr>
      </w:pPr>
    </w:p>
    <w:p w14:paraId="40B37575" w14:textId="77777777" w:rsidR="00985D0A" w:rsidRDefault="00985D0A">
      <w:pPr>
        <w:jc w:val="center"/>
        <w:rPr>
          <w:rFonts w:ascii="Times New Roman" w:eastAsia="Times New Roman" w:hAnsi="Times New Roman" w:cs="Times New Roman"/>
          <w:sz w:val="24"/>
          <w:szCs w:val="24"/>
        </w:rPr>
      </w:pPr>
    </w:p>
    <w:p w14:paraId="0D75F2F4" w14:textId="77777777" w:rsidR="00985D0A" w:rsidRDefault="00985D0A">
      <w:pPr>
        <w:jc w:val="center"/>
        <w:rPr>
          <w:rFonts w:ascii="Times New Roman" w:eastAsia="Times New Roman" w:hAnsi="Times New Roman" w:cs="Times New Roman"/>
          <w:sz w:val="24"/>
          <w:szCs w:val="24"/>
        </w:rPr>
      </w:pPr>
    </w:p>
    <w:p w14:paraId="00D5353F" w14:textId="77777777" w:rsidR="00985D0A" w:rsidRDefault="00985D0A">
      <w:pPr>
        <w:jc w:val="center"/>
        <w:rPr>
          <w:rFonts w:ascii="Times New Roman" w:eastAsia="Times New Roman" w:hAnsi="Times New Roman" w:cs="Times New Roman"/>
          <w:sz w:val="24"/>
          <w:szCs w:val="24"/>
        </w:rPr>
      </w:pPr>
    </w:p>
    <w:p w14:paraId="68D37C21" w14:textId="77777777" w:rsidR="00BB5A8B" w:rsidRDefault="00BB5A8B">
      <w:pPr>
        <w:jc w:val="center"/>
        <w:rPr>
          <w:rFonts w:ascii="Times New Roman" w:eastAsia="Times New Roman" w:hAnsi="Times New Roman" w:cs="Times New Roman"/>
          <w:sz w:val="24"/>
          <w:szCs w:val="24"/>
        </w:rPr>
      </w:pPr>
    </w:p>
    <w:p w14:paraId="0A29C882" w14:textId="77777777" w:rsidR="00BB5A8B" w:rsidRDefault="00BB5A8B">
      <w:pPr>
        <w:jc w:val="center"/>
        <w:rPr>
          <w:rFonts w:ascii="Times New Roman" w:eastAsia="Times New Roman" w:hAnsi="Times New Roman" w:cs="Times New Roman"/>
          <w:sz w:val="24"/>
          <w:szCs w:val="24"/>
        </w:rPr>
      </w:pPr>
    </w:p>
    <w:p w14:paraId="4A365123" w14:textId="77777777" w:rsidR="00BB5A8B" w:rsidRDefault="00BB5A8B">
      <w:pPr>
        <w:jc w:val="center"/>
        <w:rPr>
          <w:rFonts w:ascii="Times New Roman" w:eastAsia="Times New Roman" w:hAnsi="Times New Roman" w:cs="Times New Roman"/>
          <w:sz w:val="24"/>
          <w:szCs w:val="24"/>
        </w:rPr>
      </w:pPr>
    </w:p>
    <w:p w14:paraId="6E63E27F" w14:textId="77777777" w:rsidR="00BB5A8B" w:rsidRDefault="00BB5A8B">
      <w:pPr>
        <w:jc w:val="center"/>
        <w:rPr>
          <w:rFonts w:ascii="Times New Roman" w:eastAsia="Times New Roman" w:hAnsi="Times New Roman" w:cs="Times New Roman"/>
          <w:sz w:val="24"/>
          <w:szCs w:val="24"/>
        </w:rPr>
      </w:pPr>
    </w:p>
    <w:p w14:paraId="7FCC9879" w14:textId="5AF978E9" w:rsidR="00F55F45" w:rsidRDefault="003F013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w:t>
      </w:r>
    </w:p>
    <w:p w14:paraId="70D7D0C5" w14:textId="77777777" w:rsidR="00AA0519" w:rsidRDefault="00AA0519">
      <w:pPr>
        <w:jc w:val="center"/>
        <w:rPr>
          <w:rFonts w:ascii="Times New Roman" w:eastAsia="Times New Roman" w:hAnsi="Times New Roman" w:cs="Times New Roman"/>
          <w:sz w:val="24"/>
          <w:szCs w:val="24"/>
        </w:rPr>
      </w:pPr>
    </w:p>
    <w:p w14:paraId="67026399" w14:textId="77777777" w:rsidR="00F55F45" w:rsidRDefault="00F55F45">
      <w:pPr>
        <w:jc w:val="center"/>
        <w:rPr>
          <w:rFonts w:ascii="Times New Roman" w:eastAsia="Times New Roman" w:hAnsi="Times New Roman" w:cs="Times New Roman"/>
          <w:sz w:val="24"/>
          <w:szCs w:val="24"/>
        </w:rPr>
      </w:pPr>
    </w:p>
    <w:p w14:paraId="59021326" w14:textId="77777777" w:rsidR="00E46824" w:rsidRPr="00E46824" w:rsidRDefault="000E720C" w:rsidP="00E46824">
      <w:pPr>
        <w:pStyle w:val="Bibliography"/>
        <w:rPr>
          <w:rFonts w:ascii="Times New Roman" w:hAnsi="Times New Roman" w:cs="Times New Roman"/>
          <w:sz w:val="24"/>
        </w:rPr>
      </w:pPr>
      <w:r>
        <w:rPr>
          <w:rFonts w:eastAsia="Times New Roman"/>
          <w:sz w:val="24"/>
          <w:szCs w:val="24"/>
        </w:rPr>
        <w:fldChar w:fldCharType="begin"/>
      </w:r>
      <w:r w:rsidR="007B1B7F">
        <w:rPr>
          <w:rFonts w:eastAsia="Times New Roman"/>
          <w:sz w:val="24"/>
          <w:szCs w:val="24"/>
        </w:rPr>
        <w:instrText xml:space="preserve"> ADDIN ZOTERO_BIBL {"uncited":[],"omitted":[],"custom":[]} CSL_BIBLIOGRAPHY </w:instrText>
      </w:r>
      <w:r>
        <w:rPr>
          <w:rFonts w:eastAsia="Times New Roman"/>
          <w:sz w:val="24"/>
          <w:szCs w:val="24"/>
        </w:rPr>
        <w:fldChar w:fldCharType="separate"/>
      </w:r>
      <w:r w:rsidR="00E46824" w:rsidRPr="00E46824">
        <w:rPr>
          <w:rFonts w:ascii="Times New Roman" w:hAnsi="Times New Roman" w:cs="Times New Roman"/>
          <w:sz w:val="24"/>
        </w:rPr>
        <w:t xml:space="preserve">Ahmed, Adel A., Waleed Ali, Talal A. A. Abdullah, and Sharaf J. Malebary. “Classifying Cardiac Arrhythmia from ECG Signal Using 1D CNN Deep Learning Model.” </w:t>
      </w:r>
      <w:r w:rsidR="00E46824" w:rsidRPr="00E46824">
        <w:rPr>
          <w:rFonts w:ascii="Times New Roman" w:hAnsi="Times New Roman" w:cs="Times New Roman"/>
          <w:i/>
          <w:iCs/>
          <w:sz w:val="24"/>
        </w:rPr>
        <w:t>Mathematics</w:t>
      </w:r>
      <w:r w:rsidR="00E46824" w:rsidRPr="00E46824">
        <w:rPr>
          <w:rFonts w:ascii="Times New Roman" w:hAnsi="Times New Roman" w:cs="Times New Roman"/>
          <w:sz w:val="24"/>
        </w:rPr>
        <w:t xml:space="preserve"> 11, no. 3 (January 20, 2023): 562. https://doi.org/10.3390/math11030562.</w:t>
      </w:r>
    </w:p>
    <w:p w14:paraId="3FA5859A"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Akhoondkazemi, Amirhossein, Arash Vashagh, Sayed Jalal Zahabi, and Davood Shafie. “Atrial Fibrillation (AF) Detection Using Deep Learning with GAN-Based Data Augmentation.” In </w:t>
      </w:r>
      <w:r w:rsidRPr="00E46824">
        <w:rPr>
          <w:rFonts w:ascii="Times New Roman" w:hAnsi="Times New Roman" w:cs="Times New Roman"/>
          <w:i/>
          <w:iCs/>
          <w:sz w:val="24"/>
        </w:rPr>
        <w:t>2023 31st International Conference on Electrical Engineering (ICEE)</w:t>
      </w:r>
      <w:r w:rsidRPr="00E46824">
        <w:rPr>
          <w:rFonts w:ascii="Times New Roman" w:hAnsi="Times New Roman" w:cs="Times New Roman"/>
          <w:sz w:val="24"/>
        </w:rPr>
        <w:t>, 955–59, 2023. https://doi.org/10.1109/ICEE59167.2023.10334666.</w:t>
      </w:r>
    </w:p>
    <w:p w14:paraId="4C0334E5"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Aminifar, Amin, Fazle Rabbi, Violet Ka I Pun, and Yngve Lamo. “Monitoring Motor Activity Data for Detecting Patients’ Depression Using Data Augmentation and Privacy-Preserving Distributed Learning.” In </w:t>
      </w:r>
      <w:r w:rsidRPr="00E46824">
        <w:rPr>
          <w:rFonts w:ascii="Times New Roman" w:hAnsi="Times New Roman" w:cs="Times New Roman"/>
          <w:i/>
          <w:iCs/>
          <w:sz w:val="24"/>
        </w:rPr>
        <w:t>2021 43rd Annual International Conference of the IEEE Engineering in Medicine &amp; Biology Society (EMBC)</w:t>
      </w:r>
      <w:r w:rsidRPr="00E46824">
        <w:rPr>
          <w:rFonts w:ascii="Times New Roman" w:hAnsi="Times New Roman" w:cs="Times New Roman"/>
          <w:sz w:val="24"/>
        </w:rPr>
        <w:t>, 2163–69, 2021. https://doi.org/10.1109/EMBC46164.2021.9630592.</w:t>
      </w:r>
    </w:p>
    <w:p w14:paraId="321107C3"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Apandi, Ziti Fariha Mohd, Ryojun Ikeura, and Soichiro Hayakawa. “Arrhythmia Detection Using MIT-BIH Dataset: A Review.” In </w:t>
      </w:r>
      <w:r w:rsidRPr="00E46824">
        <w:rPr>
          <w:rFonts w:ascii="Times New Roman" w:hAnsi="Times New Roman" w:cs="Times New Roman"/>
          <w:i/>
          <w:iCs/>
          <w:sz w:val="24"/>
        </w:rPr>
        <w:t>2018 International Conference on Computational Approach in Smart Systems Design and Applications (ICASSDA)</w:t>
      </w:r>
      <w:r w:rsidRPr="00E46824">
        <w:rPr>
          <w:rFonts w:ascii="Times New Roman" w:hAnsi="Times New Roman" w:cs="Times New Roman"/>
          <w:sz w:val="24"/>
        </w:rPr>
        <w:t>, 1–5, 2018. https://doi.org/10.1109/ICASSDA.2018.8477620.</w:t>
      </w:r>
    </w:p>
    <w:p w14:paraId="5263A41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Balasubramanian, Nikil Sharan Prabahar, and Sagnik Dakshit. “Explanations of Augmentation Methods for Deep Learning ECG Classification.” In </w:t>
      </w:r>
      <w:r w:rsidRPr="00E46824">
        <w:rPr>
          <w:rFonts w:ascii="Times New Roman" w:hAnsi="Times New Roman" w:cs="Times New Roman"/>
          <w:i/>
          <w:iCs/>
          <w:sz w:val="24"/>
        </w:rPr>
        <w:t>Artificial Intelligence in Medicine</w:t>
      </w:r>
      <w:r w:rsidRPr="00E46824">
        <w:rPr>
          <w:rFonts w:ascii="Times New Roman" w:hAnsi="Times New Roman" w:cs="Times New Roman"/>
          <w:sz w:val="24"/>
        </w:rPr>
        <w:t>, edited by Joseph Finkelstein, Robert Moskovitch, and Enea Parimbelli, 14845:277–87. Lecture Notes in Computer Science. Cham: Springer Nature Switzerland, 2024. https://doi.org/10.1007/978-3-031-66535-6_30.</w:t>
      </w:r>
    </w:p>
    <w:p w14:paraId="539C22C3"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Dablain, Damien A., Colin Bellinger, Bartosz Krawczyk, and Nitesh V. Chawla. “Efficient Augmentation for Imbalanced Deep Learning.” In </w:t>
      </w:r>
      <w:r w:rsidRPr="00E46824">
        <w:rPr>
          <w:rFonts w:ascii="Times New Roman" w:hAnsi="Times New Roman" w:cs="Times New Roman"/>
          <w:i/>
          <w:iCs/>
          <w:sz w:val="24"/>
        </w:rPr>
        <w:t xml:space="preserve">2023 IEEE 39th International </w:t>
      </w:r>
      <w:r w:rsidRPr="00E46824">
        <w:rPr>
          <w:rFonts w:ascii="Times New Roman" w:hAnsi="Times New Roman" w:cs="Times New Roman"/>
          <w:i/>
          <w:iCs/>
          <w:sz w:val="24"/>
        </w:rPr>
        <w:lastRenderedPageBreak/>
        <w:t>Conference on Data Engineering (ICDE)</w:t>
      </w:r>
      <w:r w:rsidRPr="00E46824">
        <w:rPr>
          <w:rFonts w:ascii="Times New Roman" w:hAnsi="Times New Roman" w:cs="Times New Roman"/>
          <w:sz w:val="24"/>
        </w:rPr>
        <w:t>, 1433–46, 2023. https://doi.org/10.1109/ICDE55515.2023.00114.</w:t>
      </w:r>
    </w:p>
    <w:p w14:paraId="27EE6317"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lang w:val="sv-SE"/>
        </w:rPr>
        <w:t xml:space="preserve">Dakshit, Sagnik, and Balakrishnan Prabhakaran. </w:t>
      </w:r>
      <w:r w:rsidRPr="00E46824">
        <w:rPr>
          <w:rFonts w:ascii="Times New Roman" w:hAnsi="Times New Roman" w:cs="Times New Roman"/>
          <w:sz w:val="24"/>
        </w:rPr>
        <w:t xml:space="preserve">“CVAE-Based Generator for Variable Length Synthetic ECG.” In </w:t>
      </w:r>
      <w:r w:rsidRPr="00E46824">
        <w:rPr>
          <w:rFonts w:ascii="Times New Roman" w:hAnsi="Times New Roman" w:cs="Times New Roman"/>
          <w:i/>
          <w:iCs/>
          <w:sz w:val="24"/>
        </w:rPr>
        <w:t>2023 IEEE 11th International Conference on Healthcare Informatics (ICHI)</w:t>
      </w:r>
      <w:r w:rsidRPr="00E46824">
        <w:rPr>
          <w:rFonts w:ascii="Times New Roman" w:hAnsi="Times New Roman" w:cs="Times New Roman"/>
          <w:sz w:val="24"/>
        </w:rPr>
        <w:t>, 235–44. Houston, TX, USA: IEEE, 2023. https://doi.org/10.1109/ICHI57859.2023.00040.</w:t>
      </w:r>
    </w:p>
    <w:p w14:paraId="7F5C316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Ding, Hongwei, Nana Huang, Yaoxin Wu, and Xiaohui Cui. “LEGAN: Addressing Intraclass Imbalance in GAN-Based Medical Image Augmentation for Improved Imbalanced Data Classification.” </w:t>
      </w:r>
      <w:r w:rsidRPr="00E46824">
        <w:rPr>
          <w:rFonts w:ascii="Times New Roman" w:hAnsi="Times New Roman" w:cs="Times New Roman"/>
          <w:i/>
          <w:iCs/>
          <w:sz w:val="24"/>
        </w:rPr>
        <w:t>IEEE Transactions on Instrumentation and Measurement</w:t>
      </w:r>
      <w:r w:rsidRPr="00E46824">
        <w:rPr>
          <w:rFonts w:ascii="Times New Roman" w:hAnsi="Times New Roman" w:cs="Times New Roman"/>
          <w:sz w:val="24"/>
        </w:rPr>
        <w:t xml:space="preserve"> 73 (2024): 1–14. https://doi.org/10.1109/TIM.2024.3396853.</w:t>
      </w:r>
    </w:p>
    <w:p w14:paraId="0EE1657D"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Fan, Wei, Yujuan Si, Weiyi Yang, and Meiqi Sun. “Imbalanced ECG Data Classification Using a Novel Model Based on Active Training Subset Selection and Modified Broad Learning System.” </w:t>
      </w:r>
      <w:r w:rsidRPr="00E46824">
        <w:rPr>
          <w:rFonts w:ascii="Times New Roman" w:hAnsi="Times New Roman" w:cs="Times New Roman"/>
          <w:i/>
          <w:iCs/>
          <w:sz w:val="24"/>
        </w:rPr>
        <w:t>Measurement</w:t>
      </w:r>
      <w:r w:rsidRPr="00E46824">
        <w:rPr>
          <w:rFonts w:ascii="Times New Roman" w:hAnsi="Times New Roman" w:cs="Times New Roman"/>
          <w:sz w:val="24"/>
        </w:rPr>
        <w:t xml:space="preserve"> 198 (July 2022): 111412. https://doi.org/10.1016/j.measurement.2022.111412.</w:t>
      </w:r>
    </w:p>
    <w:p w14:paraId="77FF311E"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Guo, Peikun, Huiyuan Yang, and Akane Sano. “Empirical Study of Mix-Based Data Augmentation Methods in Physiological Time Series Data.” arXiv, September 18, 2023. http://arxiv.org/abs/2309.09970.</w:t>
      </w:r>
    </w:p>
    <w:p w14:paraId="140C3B65"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Hao, Weituo, Mostafa El-Khamy, Jungwon Lee, Jianyi Zhang, Kevin J Liang, Changyou Chen, and Lawrence Carin. “Towards Fair Federated Learning with Zero-Shot Data Augmentation.” In </w:t>
      </w:r>
      <w:r w:rsidRPr="00E46824">
        <w:rPr>
          <w:rFonts w:ascii="Times New Roman" w:hAnsi="Times New Roman" w:cs="Times New Roman"/>
          <w:i/>
          <w:iCs/>
          <w:sz w:val="24"/>
        </w:rPr>
        <w:t>2021 IEEE/CVF Conference on Computer Vision and Pattern Recognition Workshops (CVPRW)</w:t>
      </w:r>
      <w:r w:rsidRPr="00E46824">
        <w:rPr>
          <w:rFonts w:ascii="Times New Roman" w:hAnsi="Times New Roman" w:cs="Times New Roman"/>
          <w:sz w:val="24"/>
        </w:rPr>
        <w:t>, 3305–14. Nashville, TN, USA: IEEE, 2021. https://doi.org/10.1109/CVPRW53098.2021.00369.</w:t>
      </w:r>
    </w:p>
    <w:p w14:paraId="344F4FF5"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Hata, Erika, Chanjin Seo, Masafumi Nakayama, Kiyotaka Iwasaki, Takaaki Ohkawauchi, and Jun Ohya. “Classification of Aortic Stenosis Using ECG by Deep Learning and Its Analysis Using Grad-CAM.” In </w:t>
      </w:r>
      <w:r w:rsidRPr="00E46824">
        <w:rPr>
          <w:rFonts w:ascii="Times New Roman" w:hAnsi="Times New Roman" w:cs="Times New Roman"/>
          <w:i/>
          <w:iCs/>
          <w:sz w:val="24"/>
        </w:rPr>
        <w:t>2020 42nd Annual International Conference of the IEEE Engineering in Medicine &amp; Biology Society (EMBC)</w:t>
      </w:r>
      <w:r w:rsidRPr="00E46824">
        <w:rPr>
          <w:rFonts w:ascii="Times New Roman" w:hAnsi="Times New Roman" w:cs="Times New Roman"/>
          <w:sz w:val="24"/>
        </w:rPr>
        <w:t>, 1548–51, 2020. https://doi.org/10.1109/EMBC44109.2020.9175151.</w:t>
      </w:r>
    </w:p>
    <w:p w14:paraId="61BB41AB"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Hu, Chenghao, Jingyan Jiang, and Zhi Wang. “Decentralized Federated Learning: A Segmented Gossip Approach.” arXiv, August 21, 2019. http://arxiv.org/abs/1908.07782.</w:t>
      </w:r>
    </w:p>
    <w:p w14:paraId="67D32AE4"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Khan, Qazi Waqas, Anam Nawaz Khan, Atif Rizwan, Rashid Ahmad, Salabat Khan, and Do-Hyeun Kim. “Decentralized Machine Learning Training: A Survey on Synchronization, Consolidation, and Topologies.” </w:t>
      </w:r>
      <w:r w:rsidRPr="00E46824">
        <w:rPr>
          <w:rFonts w:ascii="Times New Roman" w:hAnsi="Times New Roman" w:cs="Times New Roman"/>
          <w:i/>
          <w:iCs/>
          <w:sz w:val="24"/>
        </w:rPr>
        <w:t>IEEE Access</w:t>
      </w:r>
      <w:r w:rsidRPr="00E46824">
        <w:rPr>
          <w:rFonts w:ascii="Times New Roman" w:hAnsi="Times New Roman" w:cs="Times New Roman"/>
          <w:sz w:val="24"/>
        </w:rPr>
        <w:t xml:space="preserve"> 11 (2023): 68031–50. https://doi.org/10.1109/ACCESS.2023.3284976.</w:t>
      </w:r>
    </w:p>
    <w:p w14:paraId="2B214AA4"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Liu, Jialun, Yifan Sun, Chuchu Han, Zhaopeng Dou, and Wenhui Li. “Deep Representation Learning on Long-Tailed Data: A Learnable Embedding Augmentation Perspective,” 2970–79, 2020. https://openaccess.thecvf.com/content_CVPR_2020/html/Liu_Deep_Representation_Learning_on_Long-Tailed_Data_A_Learnable_Embedding_Augmentation_CVPR_2020_paper.html.</w:t>
      </w:r>
    </w:p>
    <w:p w14:paraId="373938F1"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M, Mohamed Musthafa, Mahesh T. R, Vinoth Kumar V, and Suresh Guluwadi. “Enhancing Brain Tumor Detection in MRI Images through Explainable AI Using Grad-CAM with Resnet 50.” </w:t>
      </w:r>
      <w:r w:rsidRPr="00E46824">
        <w:rPr>
          <w:rFonts w:ascii="Times New Roman" w:hAnsi="Times New Roman" w:cs="Times New Roman"/>
          <w:i/>
          <w:iCs/>
          <w:sz w:val="24"/>
        </w:rPr>
        <w:t>BMC Medical Imaging</w:t>
      </w:r>
      <w:r w:rsidRPr="00E46824">
        <w:rPr>
          <w:rFonts w:ascii="Times New Roman" w:hAnsi="Times New Roman" w:cs="Times New Roman"/>
          <w:sz w:val="24"/>
        </w:rPr>
        <w:t xml:space="preserve"> 24, no. 1 (May 11, 2024): 107. https://doi.org/10.1186/s12880-024-01292-7.</w:t>
      </w:r>
    </w:p>
    <w:p w14:paraId="294A3458"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Moody, G.B., and R.G. Mark. “The Impact of the MIT-BIH Arrhythmia Database.” </w:t>
      </w:r>
      <w:r w:rsidRPr="00E46824">
        <w:rPr>
          <w:rFonts w:ascii="Times New Roman" w:hAnsi="Times New Roman" w:cs="Times New Roman"/>
          <w:i/>
          <w:iCs/>
          <w:sz w:val="24"/>
        </w:rPr>
        <w:t>IEEE Engineering in Medicine and Biology Magazine</w:t>
      </w:r>
      <w:r w:rsidRPr="00E46824">
        <w:rPr>
          <w:rFonts w:ascii="Times New Roman" w:hAnsi="Times New Roman" w:cs="Times New Roman"/>
          <w:sz w:val="24"/>
        </w:rPr>
        <w:t xml:space="preserve"> 20, no. 3 (May 2001): 45–50. https://doi.org/10.1109/51.932724.</w:t>
      </w:r>
    </w:p>
    <w:p w14:paraId="1EC6CFB0"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lastRenderedPageBreak/>
        <w:t>Nonaka, Naoki, and Jun Seita. “Data Augmentation for Electrocardiogram Classification with Deep Neural Network.” arXiv, September 5, 2020. http://arxiv.org/abs/2009.04398.</w:t>
      </w:r>
    </w:p>
    <w:p w14:paraId="4C1A63DC"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Ojha, Jaya, Hårek Haugerud, Anis Yazidi, and Pedro G. Lind. “Exploring Interpretable AI Methods for ECG Data Classification.” In </w:t>
      </w:r>
      <w:r w:rsidRPr="00E46824">
        <w:rPr>
          <w:rFonts w:ascii="Times New Roman" w:hAnsi="Times New Roman" w:cs="Times New Roman"/>
          <w:i/>
          <w:iCs/>
          <w:sz w:val="24"/>
        </w:rPr>
        <w:t>The Fifth Workshop on Intelligent Cross-Data Analysis and Retrieval</w:t>
      </w:r>
      <w:r w:rsidRPr="00E46824">
        <w:rPr>
          <w:rFonts w:ascii="Times New Roman" w:hAnsi="Times New Roman" w:cs="Times New Roman"/>
          <w:sz w:val="24"/>
        </w:rPr>
        <w:t>, 11–18. Phuket Thailand: ACM, 2024. https://doi.org/10.1145/3643488.3660294.</w:t>
      </w:r>
    </w:p>
    <w:p w14:paraId="2B75CF5B"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Owusu-Adjei, Michael, James Ben Hayfron-Acquah, Twum Frimpong, and Gaddafi Abdul-Salaam. “Imbalanced Class Distribution and Performance Evaluation Metrics: A Systematic Review of Prediction Accuracy for Determining Model Performance in Healthcare Systems.” </w:t>
      </w:r>
      <w:r w:rsidRPr="00E46824">
        <w:rPr>
          <w:rFonts w:ascii="Times New Roman" w:hAnsi="Times New Roman" w:cs="Times New Roman"/>
          <w:i/>
          <w:iCs/>
          <w:sz w:val="24"/>
        </w:rPr>
        <w:t>PLOS Digital Health</w:t>
      </w:r>
      <w:r w:rsidRPr="00E46824">
        <w:rPr>
          <w:rFonts w:ascii="Times New Roman" w:hAnsi="Times New Roman" w:cs="Times New Roman"/>
          <w:sz w:val="24"/>
        </w:rPr>
        <w:t xml:space="preserve"> 2, no. 11 (November 30, 2023): e0000290. https://doi.org/10.1371/journal.pdig.0000290.</w:t>
      </w:r>
    </w:p>
    <w:p w14:paraId="61A0A721"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Plawiak, Pawel. “ECG Signals (1000 Fragments)” 3 (November 14, 2017). https://doi.org/10.17632/7dybx7wyfn.3.</w:t>
      </w:r>
    </w:p>
    <w:p w14:paraId="6B388B5B"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Śmigiel, Sandra, Krzysztof Pałczyński, and Damian Ledziński. “ECG Signal Classification Using Deep Learning Techniques Based on the PTB-XL Dataset.” </w:t>
      </w:r>
      <w:r w:rsidRPr="00E46824">
        <w:rPr>
          <w:rFonts w:ascii="Times New Roman" w:hAnsi="Times New Roman" w:cs="Times New Roman"/>
          <w:i/>
          <w:iCs/>
          <w:sz w:val="24"/>
        </w:rPr>
        <w:t>Entropy</w:t>
      </w:r>
      <w:r w:rsidRPr="00E46824">
        <w:rPr>
          <w:rFonts w:ascii="Times New Roman" w:hAnsi="Times New Roman" w:cs="Times New Roman"/>
          <w:sz w:val="24"/>
        </w:rPr>
        <w:t xml:space="preserve"> 23, no. 9 (August 28, 2021): 1121. https://doi.org/10.3390/e23091121.</w:t>
      </w:r>
    </w:p>
    <w:p w14:paraId="73471140"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Strodthoff, Nils, Patrick Wagner, Tobias Schaeffter, and Wojciech Samek. “Deep Learning for ECG Analysis: Benchmarks and Insights from PTB-XL.” </w:t>
      </w:r>
      <w:r w:rsidRPr="00E46824">
        <w:rPr>
          <w:rFonts w:ascii="Times New Roman" w:hAnsi="Times New Roman" w:cs="Times New Roman"/>
          <w:i/>
          <w:iCs/>
          <w:sz w:val="24"/>
        </w:rPr>
        <w:t>IEEE Journal of Biomedical and Health Informatics</w:t>
      </w:r>
      <w:r w:rsidRPr="00E46824">
        <w:rPr>
          <w:rFonts w:ascii="Times New Roman" w:hAnsi="Times New Roman" w:cs="Times New Roman"/>
          <w:sz w:val="24"/>
        </w:rPr>
        <w:t xml:space="preserve"> 25, no. 5 (May 2021): 1519–28. https://doi.org/10.1109/JBHI.2020.3022989.</w:t>
      </w:r>
    </w:p>
    <w:p w14:paraId="086DB35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Tang, Wensi, Guodong Long, Lu Liu, Tianyi Zhou, Jing Jiang, and Michael Blumenstein. </w:t>
      </w:r>
      <w:r w:rsidRPr="00E46824">
        <w:rPr>
          <w:rFonts w:ascii="Times New Roman" w:hAnsi="Times New Roman" w:cs="Times New Roman"/>
          <w:i/>
          <w:iCs/>
          <w:sz w:val="24"/>
        </w:rPr>
        <w:t>Rethinking 1D-CNN for Time Series Classification: A Stronger Baseline</w:t>
      </w:r>
      <w:r w:rsidRPr="00E46824">
        <w:rPr>
          <w:rFonts w:ascii="Times New Roman" w:hAnsi="Times New Roman" w:cs="Times New Roman"/>
          <w:sz w:val="24"/>
        </w:rPr>
        <w:t>, 2020. https://doi.org/10.48550/arXiv.2002.10061.</w:t>
      </w:r>
    </w:p>
    <w:p w14:paraId="7387055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Wagner, Patrick, Nils Strodthoff, Ralf-Dieter Bousseljot, Dieter Kreiseler, Fatima I. Lunze, Wojciech Samek, and Tobias Schaeffter. “PTB-XL, a Large Publicly Available Electrocardiography Dataset.” </w:t>
      </w:r>
      <w:r w:rsidRPr="00E46824">
        <w:rPr>
          <w:rFonts w:ascii="Times New Roman" w:hAnsi="Times New Roman" w:cs="Times New Roman"/>
          <w:i/>
          <w:iCs/>
          <w:sz w:val="24"/>
        </w:rPr>
        <w:t>Scientific Data</w:t>
      </w:r>
      <w:r w:rsidRPr="00E46824">
        <w:rPr>
          <w:rFonts w:ascii="Times New Roman" w:hAnsi="Times New Roman" w:cs="Times New Roman"/>
          <w:sz w:val="24"/>
        </w:rPr>
        <w:t xml:space="preserve"> 7, no. 1 (May 25, 2020): 154. https://doi.org/10.1038/s41597-020-0495-6.</w:t>
      </w:r>
    </w:p>
    <w:p w14:paraId="1DE600C1"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Wang, Haobo, Chen Chen, Weiwei Liu, Ke Chen, Tianlei Hu, and Gang Chen. “Incorporating Label Embedding and Feature Augmentation for Multi-Dimensional Classification.” </w:t>
      </w:r>
      <w:r w:rsidRPr="00E46824">
        <w:rPr>
          <w:rFonts w:ascii="Times New Roman" w:hAnsi="Times New Roman" w:cs="Times New Roman"/>
          <w:i/>
          <w:iCs/>
          <w:sz w:val="24"/>
        </w:rPr>
        <w:t>Proceedings of the AAAI Conference on Artificial Intelligence</w:t>
      </w:r>
      <w:r w:rsidRPr="00E46824">
        <w:rPr>
          <w:rFonts w:ascii="Times New Roman" w:hAnsi="Times New Roman" w:cs="Times New Roman"/>
          <w:sz w:val="24"/>
        </w:rPr>
        <w:t xml:space="preserve"> 34, no. 04 (April 3, 2020): 6178–85. https://doi.org/10.1609/aaai.v34i04.6083.</w:t>
      </w:r>
    </w:p>
    <w:p w14:paraId="1BB7ADAE"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Xiao, Yunpeng, Xufeng Li, Tun Li, Rong Wang, Yucai Pang, and Guoyin Wang. “A Distributed Generative Adversarial Network for Data Augmentation under Vertical Federated Learning.” </w:t>
      </w:r>
      <w:r w:rsidRPr="00E46824">
        <w:rPr>
          <w:rFonts w:ascii="Times New Roman" w:hAnsi="Times New Roman" w:cs="Times New Roman"/>
          <w:i/>
          <w:iCs/>
          <w:sz w:val="24"/>
        </w:rPr>
        <w:t>IEEE Transactions on Big Data</w:t>
      </w:r>
      <w:r w:rsidRPr="00E46824">
        <w:rPr>
          <w:rFonts w:ascii="Times New Roman" w:hAnsi="Times New Roman" w:cs="Times New Roman"/>
          <w:sz w:val="24"/>
        </w:rPr>
        <w:t>, 2024, 1–12. https://doi.org/10.1109/TBDATA.2024.3375150.</w:t>
      </w:r>
    </w:p>
    <w:p w14:paraId="708E9D36"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Xu, Yuefan, Sen Zhang, and Wendong Xiao. “Inter-Patient ECG Classification with Intra-Class Coherence Based Weighted Kernel Extreme Learning Machine.” </w:t>
      </w:r>
      <w:r w:rsidRPr="00E46824">
        <w:rPr>
          <w:rFonts w:ascii="Times New Roman" w:hAnsi="Times New Roman" w:cs="Times New Roman"/>
          <w:i/>
          <w:iCs/>
          <w:sz w:val="24"/>
        </w:rPr>
        <w:t>Expert Systems with Applications</w:t>
      </w:r>
      <w:r w:rsidRPr="00E46824">
        <w:rPr>
          <w:rFonts w:ascii="Times New Roman" w:hAnsi="Times New Roman" w:cs="Times New Roman"/>
          <w:sz w:val="24"/>
        </w:rPr>
        <w:t xml:space="preserve"> 227 (October 2023): 120095. https://doi.org/10.1016/j.eswa.2023.120095.</w:t>
      </w:r>
    </w:p>
    <w:p w14:paraId="2A3218E1"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lang w:val="sv-SE"/>
        </w:rPr>
        <w:t xml:space="preserve">Yang, Huiyuan, Han Yu, and Akane Sano. </w:t>
      </w:r>
      <w:r w:rsidRPr="00E46824">
        <w:rPr>
          <w:rFonts w:ascii="Times New Roman" w:hAnsi="Times New Roman" w:cs="Times New Roman"/>
          <w:sz w:val="24"/>
        </w:rPr>
        <w:t>“Empirical Evaluation of Data Augmentations for Biobehavioral Time Series Data with Deep Learning.” arXiv, October 13, 2022. http://arxiv.org/abs/2210.06701.</w:t>
      </w:r>
    </w:p>
    <w:p w14:paraId="5EF137BE"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Yuan, Liqiang, and Mohammed Yakoob Siyal. “Target-Oriented Augmentation Privacy-Protection Domain Adaptation for Imbalanced ECG Beat Classification.” </w:t>
      </w:r>
      <w:r w:rsidRPr="00E46824">
        <w:rPr>
          <w:rFonts w:ascii="Times New Roman" w:hAnsi="Times New Roman" w:cs="Times New Roman"/>
          <w:i/>
          <w:iCs/>
          <w:sz w:val="24"/>
        </w:rPr>
        <w:t>Biomedical Signal Processing and Control</w:t>
      </w:r>
      <w:r w:rsidRPr="00E46824">
        <w:rPr>
          <w:rFonts w:ascii="Times New Roman" w:hAnsi="Times New Roman" w:cs="Times New Roman"/>
          <w:sz w:val="24"/>
        </w:rPr>
        <w:t xml:space="preserve"> 86 (September 2023): 105308. https://doi.org/10.1016/j.bspc.2023.105308.</w:t>
      </w:r>
    </w:p>
    <w:p w14:paraId="66F46337"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lastRenderedPageBreak/>
        <w:t xml:space="preserve">Zhang, Chao, Weifeng Zhong, Changfeng Li, and Haipeng Deng. “Random Walk-Based Erasing Data Augmentation for Deep Learning.” </w:t>
      </w:r>
      <w:r w:rsidRPr="00E46824">
        <w:rPr>
          <w:rFonts w:ascii="Times New Roman" w:hAnsi="Times New Roman" w:cs="Times New Roman"/>
          <w:i/>
          <w:iCs/>
          <w:sz w:val="24"/>
        </w:rPr>
        <w:t>Signal, Image and Video Processing</w:t>
      </w:r>
      <w:r w:rsidRPr="00E46824">
        <w:rPr>
          <w:rFonts w:ascii="Times New Roman" w:hAnsi="Times New Roman" w:cs="Times New Roman"/>
          <w:sz w:val="24"/>
        </w:rPr>
        <w:t xml:space="preserve"> 17, no. 5 (July 1, 2023): 2447–54. https://doi.org/10.1007/s11760-022-02461-3.</w:t>
      </w:r>
    </w:p>
    <w:p w14:paraId="488F2419"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Zhang, Hao, Qingying Hou, Tingting Wu, Siyao Cheng, and Jie Liu. “Data-Augmentation-Based Federated Learning.” </w:t>
      </w:r>
      <w:r w:rsidRPr="00E46824">
        <w:rPr>
          <w:rFonts w:ascii="Times New Roman" w:hAnsi="Times New Roman" w:cs="Times New Roman"/>
          <w:i/>
          <w:iCs/>
          <w:sz w:val="24"/>
        </w:rPr>
        <w:t>IEEE Internet of Things Journal</w:t>
      </w:r>
      <w:r w:rsidRPr="00E46824">
        <w:rPr>
          <w:rFonts w:ascii="Times New Roman" w:hAnsi="Times New Roman" w:cs="Times New Roman"/>
          <w:sz w:val="24"/>
        </w:rPr>
        <w:t xml:space="preserve"> 10, no. 24 (December 2023): 22530–41. https://doi.org/10.1109/JIOT.2023.3303889.</w:t>
      </w:r>
    </w:p>
    <w:p w14:paraId="3668BB3C"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Zhou, Jiayuan, Kshitij Khare, and Sanvesh Srivastava. “Asynchronous and Distributed Data Augmentation for Massive Data Settings.” </w:t>
      </w:r>
      <w:r w:rsidRPr="00E46824">
        <w:rPr>
          <w:rFonts w:ascii="Times New Roman" w:hAnsi="Times New Roman" w:cs="Times New Roman"/>
          <w:i/>
          <w:iCs/>
          <w:sz w:val="24"/>
        </w:rPr>
        <w:t>Journal of Computational and Graphical Statistics</w:t>
      </w:r>
      <w:r w:rsidRPr="00E46824">
        <w:rPr>
          <w:rFonts w:ascii="Times New Roman" w:hAnsi="Times New Roman" w:cs="Times New Roman"/>
          <w:sz w:val="24"/>
        </w:rPr>
        <w:t xml:space="preserve"> 32, no. 3 (July 3, 2023): 895–907. https://doi.org/10.1080/10618600.2022.2130928.</w:t>
      </w:r>
    </w:p>
    <w:p w14:paraId="0FB1EFB7" w14:textId="39C4D2F0" w:rsidR="00F55F45" w:rsidRDefault="000E720C" w:rsidP="00A01D75">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F55F45">
      <w:headerReference w:type="default" r:id="rId27"/>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Sagnik Dakshit" w:date="2024-11-09T14:18:00Z" w:initials="SD">
    <w:p w14:paraId="4E85C950" w14:textId="77777777" w:rsidR="0021770D" w:rsidRDefault="0021770D" w:rsidP="0021770D">
      <w:pPr>
        <w:pStyle w:val="CommentText"/>
      </w:pPr>
      <w:r>
        <w:rPr>
          <w:rStyle w:val="CommentReference"/>
        </w:rPr>
        <w:annotationRef/>
      </w:r>
      <w:r>
        <w:t>This should be part of the non-federated learning approach</w:t>
      </w:r>
    </w:p>
  </w:comment>
  <w:comment w:id="7" w:author="Sagnik Dakshit" w:date="2024-11-09T12:45:00Z" w:initials="SD">
    <w:p w14:paraId="7BE6CD2D" w14:textId="0E5134BC" w:rsidR="009044B7" w:rsidRDefault="009044B7" w:rsidP="009044B7">
      <w:pPr>
        <w:pStyle w:val="CommentText"/>
      </w:pPr>
      <w:r>
        <w:rPr>
          <w:rStyle w:val="CommentReference"/>
        </w:rPr>
        <w:annotationRef/>
      </w:r>
      <w:r>
        <w:t>Why modified?</w:t>
      </w:r>
    </w:p>
  </w:comment>
  <w:comment w:id="9" w:author="Sagnik Dakshit" w:date="2024-11-09T13:52:00Z" w:initials="SD">
    <w:p w14:paraId="4AC77A38" w14:textId="77777777" w:rsidR="0021770D" w:rsidRDefault="0021770D" w:rsidP="0021770D">
      <w:pPr>
        <w:pStyle w:val="CommentText"/>
      </w:pPr>
      <w:r>
        <w:rPr>
          <w:rStyle w:val="CommentReference"/>
        </w:rPr>
        <w:annotationRef/>
      </w:r>
      <w:r>
        <w:t>Do Not mention privacy any where else in the paper. Also highlight hat the end of this paragraph that we are not focusing on the privacy aspect and only on the learned features from augmentation as a pre-processing step.</w:t>
      </w:r>
    </w:p>
  </w:comment>
  <w:comment w:id="10" w:author="Nikil Sharan Prabahar Balasubramanian" w:date="2024-11-10T00:00:00Z" w:initials="NP">
    <w:p w14:paraId="61A8A5D6" w14:textId="77777777" w:rsidR="0021770D" w:rsidRDefault="0021770D" w:rsidP="0021770D">
      <w:pPr>
        <w:pStyle w:val="CommentText"/>
      </w:pPr>
      <w:r>
        <w:rPr>
          <w:rStyle w:val="CommentReference"/>
        </w:rPr>
        <w:annotationRef/>
      </w:r>
      <w:r>
        <w:t>Done</w:t>
      </w:r>
    </w:p>
  </w:comment>
  <w:comment w:id="11" w:author="Sagnik Dakshit" w:date="2024-11-09T14:14:00Z" w:initials="SD">
    <w:p w14:paraId="1DEEE760" w14:textId="77777777" w:rsidR="0021770D" w:rsidRDefault="0021770D" w:rsidP="0021770D">
      <w:pPr>
        <w:pStyle w:val="CommentText"/>
      </w:pPr>
      <w:r>
        <w:rPr>
          <w:rStyle w:val="CommentReference"/>
        </w:rPr>
        <w:annotationRef/>
      </w:r>
      <w:r>
        <w:t>This is good</w:t>
      </w:r>
    </w:p>
  </w:comment>
  <w:comment w:id="12" w:author="Sagnik Dakshit" w:date="2024-11-09T14:18:00Z" w:initials="SD">
    <w:p w14:paraId="17D714B8" w14:textId="77777777" w:rsidR="009F0E86" w:rsidRDefault="009F0E86" w:rsidP="009F0E86">
      <w:pPr>
        <w:pStyle w:val="CommentText"/>
      </w:pPr>
      <w:r>
        <w:rPr>
          <w:rStyle w:val="CommentReference"/>
        </w:rPr>
        <w:annotationRef/>
      </w:r>
      <w:r>
        <w:t>Before this paragraph, put a paragraph about the non-federated learning and the motivation.</w:t>
      </w:r>
    </w:p>
  </w:comment>
  <w:comment w:id="13" w:author="Nikil Sharan Prabahar Balasubramanian" w:date="2024-11-10T00:00:00Z" w:initials="NP">
    <w:p w14:paraId="36B88A77" w14:textId="77777777" w:rsidR="00D62ADB" w:rsidRDefault="00D62ADB" w:rsidP="00D62ADB">
      <w:pPr>
        <w:pStyle w:val="CommentText"/>
      </w:pPr>
      <w:r>
        <w:rPr>
          <w:rStyle w:val="CommentReference"/>
        </w:rPr>
        <w:annotationRef/>
      </w:r>
      <w:r>
        <w:t>Done</w:t>
      </w:r>
    </w:p>
  </w:comment>
  <w:comment w:id="16" w:author="Sagnik Dakshit" w:date="2024-11-09T14:46:00Z" w:initials="SD">
    <w:p w14:paraId="3372BEBE" w14:textId="77777777" w:rsidR="00DF6E76" w:rsidRDefault="00DF6E76" w:rsidP="00DF6E76">
      <w:pPr>
        <w:pStyle w:val="CommentText"/>
      </w:pPr>
      <w:r>
        <w:rPr>
          <w:rStyle w:val="CommentReference"/>
        </w:rPr>
        <w:annotationRef/>
      </w:r>
      <w:r>
        <w:t>This section should come before datasets and architectures</w:t>
      </w:r>
    </w:p>
  </w:comment>
  <w:comment w:id="17" w:author="Nikil Sharan Prabahar Balasubramanian" w:date="2024-11-10T00:51:00Z" w:initials="NP">
    <w:p w14:paraId="6D975058" w14:textId="77777777" w:rsidR="00DF6E76" w:rsidRDefault="00DF6E76" w:rsidP="00DF6E76">
      <w:pPr>
        <w:pStyle w:val="CommentText"/>
      </w:pPr>
      <w:r>
        <w:rPr>
          <w:rStyle w:val="CommentReference"/>
        </w:rPr>
        <w:annotationRef/>
      </w:r>
      <w:r>
        <w:t>Done</w:t>
      </w:r>
    </w:p>
  </w:comment>
  <w:comment w:id="19" w:author="Sagnik Dakshit" w:date="2024-11-09T14:44:00Z" w:initials="SD">
    <w:p w14:paraId="631D66E3" w14:textId="0E091DDD" w:rsidR="00532F39" w:rsidRDefault="00532F39" w:rsidP="00532F39">
      <w:pPr>
        <w:pStyle w:val="CommentText"/>
      </w:pPr>
      <w:r>
        <w:rPr>
          <w:rStyle w:val="CommentReference"/>
        </w:rPr>
        <w:annotationRef/>
      </w:r>
      <w:r>
        <w:t>What are the numbers after augmentation?</w:t>
      </w:r>
    </w:p>
  </w:comment>
  <w:comment w:id="20" w:author="Nikil Sharan Prabahar Balasubramanian" w:date="2024-11-10T00:44:00Z" w:initials="NP">
    <w:p w14:paraId="5D240EA2" w14:textId="77777777" w:rsidR="00E54BF3" w:rsidRDefault="00E54BF3" w:rsidP="00E54BF3">
      <w:pPr>
        <w:pStyle w:val="CommentText"/>
      </w:pPr>
      <w:r>
        <w:rPr>
          <w:rStyle w:val="CommentReference"/>
        </w:rPr>
        <w:annotationRef/>
      </w:r>
      <w:r>
        <w:t>Done -MIT-BIH</w:t>
      </w:r>
    </w:p>
  </w:comment>
  <w:comment w:id="21" w:author="Sagnik Dakshit" w:date="2024-11-09T14:45:00Z" w:initials="SD">
    <w:p w14:paraId="14BDB389" w14:textId="2B41625C" w:rsidR="00532F39" w:rsidRDefault="00532F39" w:rsidP="00532F39">
      <w:pPr>
        <w:pStyle w:val="CommentText"/>
      </w:pPr>
      <w:r>
        <w:rPr>
          <w:rStyle w:val="CommentReference"/>
        </w:rPr>
        <w:annotationRef/>
      </w:r>
      <w:r>
        <w:t>Same, numbers after augmentation</w:t>
      </w:r>
    </w:p>
  </w:comment>
  <w:comment w:id="22" w:author="Sagnik Dakshit" w:date="2024-11-09T14:45:00Z" w:initials="SD">
    <w:p w14:paraId="2B44A25C" w14:textId="77777777" w:rsidR="00532F39" w:rsidRDefault="00532F39" w:rsidP="00532F39">
      <w:pPr>
        <w:pStyle w:val="CommentText"/>
      </w:pPr>
      <w:r>
        <w:rPr>
          <w:rStyle w:val="CommentReference"/>
        </w:rPr>
        <w:annotationRef/>
      </w:r>
      <w:r>
        <w:t>And mention that all augmentation methods resulted in the same number</w:t>
      </w:r>
    </w:p>
  </w:comment>
  <w:comment w:id="23" w:author="Nikil Sharan Prabahar Balasubramanian" w:date="2024-11-10T00:48:00Z" w:initials="NP">
    <w:p w14:paraId="593D3FB1" w14:textId="77777777" w:rsidR="00716AC5" w:rsidRDefault="00716AC5" w:rsidP="00716AC5">
      <w:pPr>
        <w:pStyle w:val="CommentText"/>
      </w:pPr>
      <w:r>
        <w:rPr>
          <w:rStyle w:val="CommentReference"/>
        </w:rPr>
        <w:annotationRef/>
      </w:r>
      <w:r>
        <w:t>Done - PTBXL numbers</w:t>
      </w:r>
      <w:r>
        <w:br/>
      </w:r>
    </w:p>
  </w:comment>
  <w:comment w:id="24" w:author="Sagnik Dakshit" w:date="2024-11-09T14:52:00Z" w:initials="SD">
    <w:p w14:paraId="44F7AC4C" w14:textId="77777777" w:rsidR="0021770D" w:rsidRDefault="0021770D" w:rsidP="0021770D">
      <w:pPr>
        <w:pStyle w:val="CommentText"/>
      </w:pPr>
      <w:r>
        <w:rPr>
          <w:rStyle w:val="CommentReference"/>
        </w:rPr>
        <w:annotationRef/>
      </w:r>
      <w:r>
        <w:t>Why not merge it with the previous architecture section.</w:t>
      </w:r>
    </w:p>
  </w:comment>
  <w:comment w:id="27" w:author="Sagnik Dakshit" w:date="2024-11-09T14:56:00Z" w:initials="SD">
    <w:p w14:paraId="6BC9F220" w14:textId="77777777" w:rsidR="000621A4" w:rsidRDefault="000621A4" w:rsidP="000621A4">
      <w:pPr>
        <w:pStyle w:val="CommentText"/>
      </w:pPr>
      <w:r>
        <w:rPr>
          <w:rStyle w:val="CommentReference"/>
        </w:rPr>
        <w:annotationRef/>
      </w:r>
      <w:r>
        <w:t>This underfitting and overfitting should go in the previous chapter as to Why we need augmentation. Keep the focus of this chapter on effect on feature space.</w:t>
      </w:r>
    </w:p>
  </w:comment>
  <w:comment w:id="28" w:author="Nikil Sharan Prabahar Balasubramanian" w:date="2024-11-10T01:44:00Z" w:initials="NP">
    <w:p w14:paraId="3D5AA934" w14:textId="77777777" w:rsidR="000621A4" w:rsidRDefault="000621A4" w:rsidP="000621A4">
      <w:pPr>
        <w:pStyle w:val="CommentText"/>
      </w:pPr>
      <w:r>
        <w:rPr>
          <w:rStyle w:val="CommentReference"/>
        </w:rPr>
        <w:annotationRef/>
      </w:r>
      <w:r>
        <w:t>Done</w:t>
      </w:r>
    </w:p>
  </w:comment>
  <w:comment w:id="42" w:author="Sagnik Dakshit" w:date="2024-11-09T15:00:00Z" w:initials="SD">
    <w:p w14:paraId="42D736B9" w14:textId="77777777" w:rsidR="00DD0B5E" w:rsidRDefault="00DD0B5E" w:rsidP="00DD0B5E">
      <w:pPr>
        <w:pStyle w:val="CommentText"/>
      </w:pPr>
      <w:r>
        <w:rPr>
          <w:rStyle w:val="CommentReference"/>
        </w:rPr>
        <w:annotationRef/>
      </w:r>
      <w:r>
        <w:t>Images??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E85C950" w15:done="0"/>
  <w15:commentEx w15:paraId="7BE6CD2D" w15:done="0"/>
  <w15:commentEx w15:paraId="4AC77A38" w15:done="0"/>
  <w15:commentEx w15:paraId="61A8A5D6" w15:paraIdParent="4AC77A38" w15:done="0"/>
  <w15:commentEx w15:paraId="1DEEE760" w15:done="0"/>
  <w15:commentEx w15:paraId="17D714B8" w15:done="0"/>
  <w15:commentEx w15:paraId="36B88A77" w15:paraIdParent="17D714B8" w15:done="0"/>
  <w15:commentEx w15:paraId="3372BEBE" w15:done="0"/>
  <w15:commentEx w15:paraId="6D975058" w15:paraIdParent="3372BEBE" w15:done="0"/>
  <w15:commentEx w15:paraId="631D66E3" w15:done="0"/>
  <w15:commentEx w15:paraId="5D240EA2" w15:paraIdParent="631D66E3" w15:done="0"/>
  <w15:commentEx w15:paraId="14BDB389" w15:done="0"/>
  <w15:commentEx w15:paraId="2B44A25C" w15:paraIdParent="14BDB389" w15:done="0"/>
  <w15:commentEx w15:paraId="593D3FB1" w15:paraIdParent="14BDB389" w15:done="0"/>
  <w15:commentEx w15:paraId="44F7AC4C" w15:done="0"/>
  <w15:commentEx w15:paraId="6BC9F220" w15:done="0"/>
  <w15:commentEx w15:paraId="3D5AA934" w15:paraIdParent="6BC9F220" w15:done="0"/>
  <w15:commentEx w15:paraId="42D736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0174BB" w16cex:dateUtc="2024-11-09T20:18:00Z">
    <w16cex:extLst>
      <w16:ext w16:uri="{CE6994B0-6A32-4C9F-8C6B-6E91EDA988CE}">
        <cr:reactions xmlns:cr="http://schemas.microsoft.com/office/comments/2020/reactions">
          <cr:reaction reactionType="1">
            <cr:reactionInfo dateUtc="2024-11-10T07:33:52Z">
              <cr:user userId="S::nprabaharbalasubra@patriots.uttyler.edu::c62c4e34-10f3-493d-9883-9e42f08eb846" userProvider="AD" userName="Nikil Sharan Prabahar Balasubramanian"/>
            </cr:reactionInfo>
          </cr:reaction>
        </cr:reactions>
      </w16:ext>
    </w16cex:extLst>
  </w16cex:commentExtensible>
  <w16cex:commentExtensible w16cex:durableId="5A52E3E3" w16cex:dateUtc="2024-11-09T18:45:00Z"/>
  <w16cex:commentExtensible w16cex:durableId="35FF0EA9" w16cex:dateUtc="2024-11-09T19:52:00Z">
    <w16cex:extLst>
      <w16:ext w16:uri="{CE6994B0-6A32-4C9F-8C6B-6E91EDA988CE}">
        <cr:reactions xmlns:cr="http://schemas.microsoft.com/office/comments/2020/reactions">
          <cr:reaction reactionType="1">
            <cr:reactionInfo dateUtc="2024-11-10T05:50:21Z">
              <cr:user userId="S::nprabaharbalasubra@patriots.uttyler.edu::c62c4e34-10f3-493d-9883-9e42f08eb846" userProvider="AD" userName="Nikil Sharan Prabahar Balasubramanian"/>
            </cr:reactionInfo>
          </cr:reaction>
        </cr:reactions>
      </w16:ext>
    </w16cex:extLst>
  </w16cex:commentExtensible>
  <w16cex:commentExtensible w16cex:durableId="1D2CDE19" w16cex:dateUtc="2024-11-10T06:00:00Z"/>
  <w16cex:commentExtensible w16cex:durableId="2003257A" w16cex:dateUtc="2024-11-09T20:14:00Z">
    <w16cex:extLst>
      <w16:ext w16:uri="{CE6994B0-6A32-4C9F-8C6B-6E91EDA988CE}">
        <cr:reactions xmlns:cr="http://schemas.microsoft.com/office/comments/2020/reactions">
          <cr:reaction reactionType="1">
            <cr:reactionInfo dateUtc="2024-11-10T05:57:13Z">
              <cr:user userId="S::nprabaharbalasubra@patriots.uttyler.edu::c62c4e34-10f3-493d-9883-9e42f08eb846" userProvider="AD" userName="Nikil Sharan Prabahar Balasubramanian"/>
            </cr:reactionInfo>
          </cr:reaction>
        </cr:reactions>
      </w16:ext>
    </w16cex:extLst>
  </w16cex:commentExtensible>
  <w16cex:commentExtensible w16cex:durableId="3EF2F04E" w16cex:dateUtc="2024-11-09T20:18:00Z">
    <w16cex:extLst>
      <w16:ext w16:uri="{CE6994B0-6A32-4C9F-8C6B-6E91EDA988CE}">
        <cr:reactions xmlns:cr="http://schemas.microsoft.com/office/comments/2020/reactions">
          <cr:reaction reactionType="1">
            <cr:reactionInfo dateUtc="2024-11-10T05:56:30Z">
              <cr:user userId="S::nprabaharbalasubra@patriots.uttyler.edu::c62c4e34-10f3-493d-9883-9e42f08eb846" userProvider="AD" userName="Nikil Sharan Prabahar Balasubramanian"/>
            </cr:reactionInfo>
          </cr:reaction>
        </cr:reactions>
      </w16:ext>
    </w16cex:extLst>
  </w16cex:commentExtensible>
  <w16cex:commentExtensible w16cex:durableId="50B74EEC" w16cex:dateUtc="2024-11-10T06:00:00Z"/>
  <w16cex:commentExtensible w16cex:durableId="139CAF0D" w16cex:dateUtc="2024-11-09T20:46:00Z">
    <w16cex:extLst>
      <w16:ext w16:uri="{CE6994B0-6A32-4C9F-8C6B-6E91EDA988CE}">
        <cr:reactions xmlns:cr="http://schemas.microsoft.com/office/comments/2020/reactions">
          <cr:reaction reactionType="1">
            <cr:reactionInfo dateUtc="2024-11-10T06:50:58Z">
              <cr:user userId="S::nprabaharbalasubra@patriots.uttyler.edu::c62c4e34-10f3-493d-9883-9e42f08eb846" userProvider="AD" userName="Nikil Sharan Prabahar Balasubramanian"/>
            </cr:reactionInfo>
          </cr:reaction>
        </cr:reactions>
      </w16:ext>
    </w16cex:extLst>
  </w16cex:commentExtensible>
  <w16cex:commentExtensible w16cex:durableId="73E001A3" w16cex:dateUtc="2024-11-10T06:51:00Z"/>
  <w16cex:commentExtensible w16cex:durableId="14C5F4DA" w16cex:dateUtc="2024-11-09T20:44:00Z">
    <w16cex:extLst>
      <w16:ext w16:uri="{CE6994B0-6A32-4C9F-8C6B-6E91EDA988CE}">
        <cr:reactions xmlns:cr="http://schemas.microsoft.com/office/comments/2020/reactions">
          <cr:reaction reactionType="1">
            <cr:reactionInfo dateUtc="2024-11-10T06:11:45Z">
              <cr:user userId="S::nprabaharbalasubra@patriots.uttyler.edu::c62c4e34-10f3-493d-9883-9e42f08eb846" userProvider="AD" userName="Nikil Sharan Prabahar Balasubramanian"/>
            </cr:reactionInfo>
          </cr:reaction>
        </cr:reactions>
      </w16:ext>
    </w16cex:extLst>
  </w16cex:commentExtensible>
  <w16cex:commentExtensible w16cex:durableId="3E1FE19D" w16cex:dateUtc="2024-11-10T06:44:00Z"/>
  <w16cex:commentExtensible w16cex:durableId="1E36FF3F" w16cex:dateUtc="2024-11-09T20:45:00Z">
    <w16cex:extLst>
      <w16:ext w16:uri="{CE6994B0-6A32-4C9F-8C6B-6E91EDA988CE}">
        <cr:reactions xmlns:cr="http://schemas.microsoft.com/office/comments/2020/reactions">
          <cr:reaction reactionType="1">
            <cr:reactionInfo dateUtc="2024-11-10T06:48:00Z">
              <cr:user userId="S::nprabaharbalasubra@patriots.uttyler.edu::c62c4e34-10f3-493d-9883-9e42f08eb846" userProvider="AD" userName="Nikil Sharan Prabahar Balasubramanian"/>
            </cr:reactionInfo>
          </cr:reaction>
        </cr:reactions>
      </w16:ext>
    </w16cex:extLst>
  </w16cex:commentExtensible>
  <w16cex:commentExtensible w16cex:durableId="162D65C9" w16cex:dateUtc="2024-11-09T20:45:00Z"/>
  <w16cex:commentExtensible w16cex:durableId="53E4E7E3" w16cex:dateUtc="2024-11-10T06:48:00Z"/>
  <w16cex:commentExtensible w16cex:durableId="1ADD4664" w16cex:dateUtc="2024-11-09T20:52:00Z">
    <w16cex:extLst>
      <w16:ext w16:uri="{CE6994B0-6A32-4C9F-8C6B-6E91EDA988CE}">
        <cr:reactions xmlns:cr="http://schemas.microsoft.com/office/comments/2020/reactions">
          <cr:reaction reactionType="1">
            <cr:reactionInfo dateUtc="2024-11-10T06:50:14Z">
              <cr:user userId="S::nprabaharbalasubra@patriots.uttyler.edu::c62c4e34-10f3-493d-9883-9e42f08eb846" userProvider="AD" userName="Nikil Sharan Prabahar Balasubramanian"/>
            </cr:reactionInfo>
          </cr:reaction>
        </cr:reactions>
      </w16:ext>
    </w16cex:extLst>
  </w16cex:commentExtensible>
  <w16cex:commentExtensible w16cex:durableId="14208BD3" w16cex:dateUtc="2024-11-09T20:56:00Z">
    <w16cex:extLst>
      <w16:ext w16:uri="{CE6994B0-6A32-4C9F-8C6B-6E91EDA988CE}">
        <cr:reactions xmlns:cr="http://schemas.microsoft.com/office/comments/2020/reactions">
          <cr:reaction reactionType="1">
            <cr:reactionInfo dateUtc="2024-11-10T07:44:28Z">
              <cr:user userId="S::nprabaharbalasubra@patriots.uttyler.edu::c62c4e34-10f3-493d-9883-9e42f08eb846" userProvider="AD" userName="Nikil Sharan Prabahar Balasubramanian"/>
            </cr:reactionInfo>
          </cr:reaction>
        </cr:reactions>
      </w16:ext>
    </w16cex:extLst>
  </w16cex:commentExtensible>
  <w16cex:commentExtensible w16cex:durableId="1DC59F3C" w16cex:dateUtc="2024-11-10T07:44:00Z"/>
  <w16cex:commentExtensible w16cex:durableId="47B1F16D" w16cex:dateUtc="2024-11-09T21:00:00Z">
    <w16cex:extLst>
      <w16:ext w16:uri="{CE6994B0-6A32-4C9F-8C6B-6E91EDA988CE}">
        <cr:reactions xmlns:cr="http://schemas.microsoft.com/office/comments/2020/reactions">
          <cr:reaction reactionType="1">
            <cr:reactionInfo dateUtc="2024-11-10T07:55:45Z">
              <cr:user userId="S::nprabaharbalasubra@patriots.uttyler.edu::c62c4e34-10f3-493d-9883-9e42f08eb846" userProvider="AD" userName="Nikil Sharan Prabahar Balasubramanian"/>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E85C950" w16cid:durableId="020174BB"/>
  <w16cid:commentId w16cid:paraId="7BE6CD2D" w16cid:durableId="5A52E3E3"/>
  <w16cid:commentId w16cid:paraId="4AC77A38" w16cid:durableId="35FF0EA9"/>
  <w16cid:commentId w16cid:paraId="61A8A5D6" w16cid:durableId="1D2CDE19"/>
  <w16cid:commentId w16cid:paraId="1DEEE760" w16cid:durableId="2003257A"/>
  <w16cid:commentId w16cid:paraId="17D714B8" w16cid:durableId="3EF2F04E"/>
  <w16cid:commentId w16cid:paraId="36B88A77" w16cid:durableId="50B74EEC"/>
  <w16cid:commentId w16cid:paraId="3372BEBE" w16cid:durableId="139CAF0D"/>
  <w16cid:commentId w16cid:paraId="6D975058" w16cid:durableId="73E001A3"/>
  <w16cid:commentId w16cid:paraId="631D66E3" w16cid:durableId="14C5F4DA"/>
  <w16cid:commentId w16cid:paraId="5D240EA2" w16cid:durableId="3E1FE19D"/>
  <w16cid:commentId w16cid:paraId="14BDB389" w16cid:durableId="1E36FF3F"/>
  <w16cid:commentId w16cid:paraId="2B44A25C" w16cid:durableId="162D65C9"/>
  <w16cid:commentId w16cid:paraId="593D3FB1" w16cid:durableId="53E4E7E3"/>
  <w16cid:commentId w16cid:paraId="44F7AC4C" w16cid:durableId="1ADD4664"/>
  <w16cid:commentId w16cid:paraId="6BC9F220" w16cid:durableId="14208BD3"/>
  <w16cid:commentId w16cid:paraId="3D5AA934" w16cid:durableId="1DC59F3C"/>
  <w16cid:commentId w16cid:paraId="42D736B9" w16cid:durableId="47B1F1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ECF067" w14:textId="77777777" w:rsidR="001B5953" w:rsidRDefault="001B5953">
      <w:pPr>
        <w:spacing w:after="0" w:line="240" w:lineRule="auto"/>
      </w:pPr>
      <w:r>
        <w:separator/>
      </w:r>
    </w:p>
  </w:endnote>
  <w:endnote w:type="continuationSeparator" w:id="0">
    <w:p w14:paraId="318405B2" w14:textId="77777777" w:rsidR="001B5953" w:rsidRDefault="001B59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CDCFD105-7469-4C54-B2EE-A17E7E92D7F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2E37E16-79A6-4AB7-A92C-A77184EA18B0}"/>
    <w:embedBold r:id="rId3" w:fontKey="{8F92BDD6-E63E-4DDB-B5C1-D3BA557159C2}"/>
    <w:embedItalic r:id="rId4" w:fontKey="{1D020247-2818-455E-BC49-79DDCA76457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4F71A4C6-0638-4662-8640-6944C7D2B2CF}"/>
    <w:embedItalic r:id="rId6" w:fontKey="{1097A797-45E8-4297-81B0-D59828369A57}"/>
  </w:font>
  <w:font w:name="Cambria">
    <w:panose1 w:val="02040503050406030204"/>
    <w:charset w:val="00"/>
    <w:family w:val="roman"/>
    <w:pitch w:val="variable"/>
    <w:sig w:usb0="E00006FF" w:usb1="420024FF" w:usb2="02000000" w:usb3="00000000" w:csb0="0000019F" w:csb1="00000000"/>
    <w:embedRegular r:id="rId7" w:fontKey="{335A2366-5150-4852-B547-3B0FB1874AD9}"/>
  </w:font>
  <w:font w:name="Aptos">
    <w:charset w:val="00"/>
    <w:family w:val="swiss"/>
    <w:pitch w:val="variable"/>
    <w:sig w:usb0="20000287" w:usb1="00000003" w:usb2="00000000" w:usb3="00000000" w:csb0="0000019F" w:csb1="00000000"/>
    <w:embedRegular r:id="rId8" w:fontKey="{587C9619-2852-490D-95E6-0DA8CE0BCABF}"/>
  </w:font>
  <w:font w:name="Cambria Math">
    <w:panose1 w:val="02040503050406030204"/>
    <w:charset w:val="00"/>
    <w:family w:val="roman"/>
    <w:pitch w:val="variable"/>
    <w:sig w:usb0="E00006FF" w:usb1="420024FF" w:usb2="02000000" w:usb3="00000000" w:csb0="0000019F" w:csb1="00000000"/>
    <w:embedRegular r:id="rId9" w:fontKey="{D10EFF89-D94E-44A0-AF42-0894B9589559}"/>
    <w:embedItalic r:id="rId10" w:fontKey="{325504F5-AE52-4BB5-A4D7-11B31515BA6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7588FF" w14:textId="77777777" w:rsidR="001B5953" w:rsidRDefault="001B5953">
      <w:pPr>
        <w:spacing w:after="0" w:line="240" w:lineRule="auto"/>
      </w:pPr>
      <w:r>
        <w:separator/>
      </w:r>
    </w:p>
  </w:footnote>
  <w:footnote w:type="continuationSeparator" w:id="0">
    <w:p w14:paraId="6C1B92C8" w14:textId="77777777" w:rsidR="001B5953" w:rsidRDefault="001B5953">
      <w:pPr>
        <w:spacing w:after="0" w:line="240" w:lineRule="auto"/>
      </w:pPr>
      <w:r>
        <w:continuationSeparator/>
      </w:r>
    </w:p>
  </w:footnote>
  <w:footnote w:id="1">
    <w:p w14:paraId="68E23D49" w14:textId="670C288F"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{"citationID":"T4zhjgMZ","properties":{"formattedCitation":"Wagner et al., \\uc0\\u8220{}PTB-XL, a Large Publicly Available Electrocardiography Dataset\\uc0\\u8221{}; Plawiak, \\uc0\\u8220{}ECG Signals (1000 Fragments).\\uc0\\u8221{}","plainCitation":"Wagner et al., “PTB-XL, a Large Publicly Available Electrocardiography Dataset”; Plawiak, “ECG Signals (1000 Fragments).”","noteIndex":1},"citationItems":[{"id":183,"uris":["http://zotero.org/users/local/Jl2RFOTG/items/H2NMW946"],"itemData":{"id":183,"type":"article-journal","abstract":"Abstract\n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I."},{"family":"Samek","given":"Wojciech"},{"family":"Schaeffter","given":"Tobias"}],"issued":{"date-parts":[["2020",5,25]]}}},{"id":219,"uris":["http://zotero.org/users/local/Jl2RFOTG/items/55WL5FIJ"],"itemData":{"id":219,"type":"article-journal","abstract":"For research purposes, the ECG signals were obtained from the PhysioNet service (http://www.physionet.org) from the MIT-BIH Arrhythmia database. The created database with ECG signals is described below. 1) The ECG signals were from 45 patients: 19 female (age: 23-89) and 26 male (age: 32-89). 2) The ECG signals contained 17 classes: normal sinus rhythm, pacemaker rhythm, and 15 types of cardiac dysfunctions (for each of which at least 10 signal fragments were collected). 3) All ECG signals were recorded at a sampling frequency of 360 [Hz] and a gain of 200 [adu / mV]. 4) For the analysis, 1000, 10-second (3600 samples) fragments of the ECG signal (not overlapping) were randomly selected. 5) Only signals derived from one lead, the MLII, were used. 6) Data are in mat format (Matlab).","DOI":"10.17632/7dybx7wyfn.3","language":"en","note":"publisher: Mendeley Data","source":"data.mendeley.com","title":"ECG signals (1000 fragments)","URL":"https://data.mendeley.com/datasets/7dybx7wyfn/3","volume":"3","author":[{"family":"Plawiak","given":"Pawel"}],"accessed":{"date-parts":[["2024",11,9]]},"issued":{"date-parts":[["2017",11,14]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Wagner et al., “PTB-XL, a Large Publicly Available Electrocardiography Dataset”; Plawiak, “ECG Signals (1000 Fragments).”</w:t>
      </w:r>
      <w:r>
        <w:rPr>
          <w:rFonts w:ascii="Times New Roman" w:eastAsia="Times New Roman" w:hAnsi="Times New Roman" w:cs="Times New Roman"/>
          <w:sz w:val="24"/>
          <w:szCs w:val="24"/>
        </w:rPr>
        <w:fldChar w:fldCharType="end"/>
      </w:r>
    </w:p>
  </w:footnote>
  <w:footnote w:id="2">
    <w:p w14:paraId="230863DE" w14:textId="5A3B8AEE"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{"citationID":"3ysxDBNy","properties":{"formattedCitation":"Akhoondkazemi et al., \\uc0\\u8220{}Atrial Fibrillation (AF) Detection Using Deep Learning with GAN-Based Data Augmentation.\\uc0\\u8221{}","plainCitation":"Akhoondkazemi et al., “Atrial Fibrillation (AF) Detection Using Deep Learning with GAN-Based Data Augmentation.”","noteIndex":2},"citationItems":[{"id":127,"uris":["http://zotero.org/users/local/Jl2RFOTG/items/3Q689YDZ"],"itemData":{"id":127,"type":"paper-conference","abstract":"Atrial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Akhoondkazemi et al., “Atrial Fibrillation (AF) Detection Using Deep Learning with GAN-Based Data Augmentation.”</w:t>
      </w:r>
      <w:r>
        <w:rPr>
          <w:rFonts w:ascii="Times New Roman" w:eastAsia="Times New Roman" w:hAnsi="Times New Roman" w:cs="Times New Roman"/>
          <w:sz w:val="24"/>
          <w:szCs w:val="24"/>
        </w:rPr>
        <w:fldChar w:fldCharType="end"/>
      </w:r>
    </w:p>
  </w:footnote>
  <w:footnote w:id="3">
    <w:p w14:paraId="19D211CF" w14:textId="70898D67"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{"citationID":"kTrlRf5T","properties":{"formattedCitation":"Balasubramanian and Dakshit, \\uc0\\u8220{}Explanations of Augmentation Methods for Deep Learning ECG Classification.\\uc0\\u8221{}","plainCitation":"Balasubramanian and Dakshit, “Explanations of Augmentation Methods for Deep Learning ECG Classification.”","noteIndex":3},"citationItems":[{"id":107,"uris":["http://zotero.org/users/local/Jl2RFOTG/items/EZZLBM4I"],"itemData":{"id":107,"type":"chapter","abstract":"Recent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 “Explanations of Augmentation Methods for Deep Learning ECG Classification.”</w:t>
      </w:r>
      <w:r>
        <w:rPr>
          <w:rFonts w:ascii="Times New Roman" w:eastAsia="Times New Roman" w:hAnsi="Times New Roman" w:cs="Times New Roman"/>
          <w:sz w:val="24"/>
          <w:szCs w:val="24"/>
        </w:rPr>
        <w:fldChar w:fldCharType="end"/>
      </w:r>
    </w:p>
  </w:footnote>
  <w:footnote w:id="4">
    <w:p w14:paraId="0B8EC228" w14:textId="1E526B54"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{"citationID":"nCHla6fd","properties":{"formattedCitation":"Fan et al., \\uc0\\u8220{}Imbalanced ECG Data Classification Using a Novel Model Based on Active Training Subset Selection and Modified Broad Learning System.\\uc0\\u8221{}","plainCitation":"Fan et al., “Imbalanced ECG Data Classification Using a Novel Model Based on Active Training Subset Selection and Modified Broad Learning System.”","noteIndex":4},"citationItems":[{"id":176,"uris":["http://zotero.org/users/local/Jl2RFOTG/items/M4Y4IBJE"],"itemData":{"id":176,"type":"article-journal","abstract":"This paper classifies non-ectopic (N), supraventricular ectopic (S), ventricular ectopic (V), and fusion (F) beats in the MIT-BIH arrhythmia database. The classification encounters serious class imbalance since the number of beats in N (majority class) with sample number above the average per class is heavily outnumbered than that in S, V, and F (minority classes) with sample number below the average per class. To address the class imbalance, a novel model based on active training subset selection and modified broad learning system (MBLS) is proposed. In each iteration, the MBLS trained with the current training subset is used to predict the class label of the test sample and actively select a new training subset for the next iteration. Finally, the class of the test sample is determined by voting on the predictions of all iterations. The experimental results show that our method has excellent performance and outperforms the existing methods.","container-title":"Measurement","DOI":"10.1016/j.measurement.2022.111412","ISSN":"02632241","journalAbbreviation":"Measurement","language":"en","page":"111412","source":"DOI.org (Crossref)","title":"Imbalanced ECG data classification using a novel model based on active training subset selection and modified broad learning system","volume":"198","author":[{"family":"Fan","given":"Wei"},{"family":"Si","given":"Yujuan"},{"family":"Yang","given":"Weiyi"},{"family":"Sun","given":"Meiqi"}],"issued":{"date-parts":[["2022",7]]}}}],"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Fan et al., “Imbalanced ECG Data Classification Using a Novel Model Based on Active Training Subset Selection and Modified Broad Learning System.”</w:t>
      </w:r>
      <w:r>
        <w:rPr>
          <w:rFonts w:ascii="Times New Roman" w:eastAsia="Times New Roman" w:hAnsi="Times New Roman" w:cs="Times New Roman"/>
          <w:sz w:val="24"/>
          <w:szCs w:val="24"/>
        </w:rPr>
        <w:fldChar w:fldCharType="end"/>
      </w:r>
    </w:p>
  </w:footnote>
  <w:footnote w:id="5">
    <w:p w14:paraId="1805F514" w14:textId="39F38012"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{"citationID":"xEhmJzJi","properties":{"formattedCitation":"Xu, Zhang, and Xiao, \\uc0\\u8220{}Inter-Patient ECG Classification with Intra-Class Coherence Based Weighted Kernel Extreme Learning Machine.\\uc0\\u8221{}","plainCitation":"Xu, Zhang, and Xiao, “Inter-Patient ECG Classification with Intra-Class Coherence Based Weighted Kernel Extreme Learning Machine.”","noteIndex":5},"citationItems":[{"id":177,"uris":["http://zotero.org/users/local/Jl2RFOTG/items/HUXMMWS8"],"itemData":{"id":177,"type":"article-journal","abstract":"The variability of the ECG patterns among patients often exists in real-world application of ECG classification and limits the generalization ability of existing ECG recognition approach. Furthermore, the class imbalance problem among ECG classes also poses a massive challenge to ECG recognition task. The skewed data distribution exhibited by class imbalance may produce a learning bias toward the majority class during model training, resulting in the deterioration of the recognition performance for underrepresented classes, thereby incurring the failure of the model. To cope with the above issues, a novel algorithm termed intra-class coherence based weighted kernel extreme learning machine (ICC-WKELM) is proposed for imbalanced heartbeat multiclass classification. A compact and discriminative feature set is constructed beforehand by the combination of multiperspective features and implementation of mutual-information-based feature selection for characterization of heartbeat general features among individuals. For heartbeat classification, kernel extreme learning machine (KELM), due to its excellent classification ability, is introduced as a heartbeat classifier. In the face of imbalanced phenomenon existing in the arrhythmia classes, differing from the traditional quantity-based imbalance crite­ rion, spatial distribution of arrhythmia samples is taken into account, and the class imbalance for arrhythmias is measured by intra-class coherence (ICC). On this basis, a novel weight assignment strategy for imbalanced arrhythmia classes is designed and ICC-WKELM algorithm for imbalanced arrhythmia multiclass classification is further proposed. The study follows the recommendations of the Association for the Advancement of Medical Instrumentation (AAMI) EC57:1998 standard and adopts the inter-patient evaluation scheme. The proposed approach is verified on the MIT-BIH arrhythmia dataset, the F1 scores for normal beat, supraventricular ectopic beat, and ventricular ectopic beat are 98.05%, 68.80%, and 93.52%, respectively, and the overall accuracy of the proposed approach reaches 96.15%.","container-title":"Expert Systems with Applications","DOI":"10.1016/j.eswa.2023.120095","ISSN":"09574174","journalAbbreviation":"Expert Systems with Applications","language":"en","page":"120095","source":"DOI.org (Crossref)","title":"Inter-patient ECG classification with intra-class coherence based weighted kernel extreme learning machine","volume":"227","author":[{"family":"Xu","given":"Yuefan"},{"family":"Zhang","given":"Sen"},{"family":"Xiao","given":"Wendong"}],"issued":{"date-parts":[["2023",10]]}}}],"schema":"https://github.com/citation-style-language/schema/raw/master/csl-citation.json"}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Xu, Zhang, and Xiao, “Inter-Patient ECG Classification with Intra-Class Coherence Based Weighted Kernel Extreme Learning Machine.”</w:t>
      </w:r>
      <w:r>
        <w:rPr>
          <w:rFonts w:ascii="Times New Roman" w:eastAsia="Times New Roman" w:hAnsi="Times New Roman" w:cs="Times New Roman"/>
          <w:sz w:val="24"/>
          <w:szCs w:val="24"/>
        </w:rPr>
        <w:fldChar w:fldCharType="end"/>
      </w:r>
    </w:p>
  </w:footnote>
  <w:footnote w:id="6">
    <w:p w14:paraId="69AA54C2" w14:textId="42C98DE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{"citationID":"0WCBUTS8","properties":{"formattedCitation":"Yuan and Siyal, \\uc0\\u8220{}Target-Oriented Augmentation Privacy-Protection Domain Adaptation for Imbalanced ECG Beat Classification.\\uc0\\u8221{}","plainCitation":"Yuan and Siyal, “Target-Oriented Augmentation Privacy-Protection Domain Adaptation for Imbalanced ECG Beat Classification.”","noteIndex":6},"citationItems":[{"id":179,"uris":["http://zotero.org/users/local/Jl2RFOTG/items/4STQ597Q"],"itemData":{"id":179,"type":"article-journal","abstract":"Computer aided diagnosis (CAD) systems based on ECG signals have become indispensable tools in the automatic detection of Arrhythmia, significantly reducing human effort. The rapid advancement in deep learning has ushered in a new era of such systems, showcasing promising results in ECG beat classifications. However, these systems grapple with domain shifts across different patients. Although Unsupervised Domain Adaptation (UDA) methods have shown potential in mitigating these shifts, they necessitate access to the source domain data, which poses a problem as ECG signals often contain sensitive patient information. This makes the need to enhance the performance of ECG-based arrhythmia detection CAD systems, while simultaneously respecting patient privacy, a pressing concern in clinical settings. Recently, source free domain adaptation (SFDA) methods, which exclusively use pre-trained models, have emerged as a solution to this privacy issue. Nevertheless, previous SFDA methods tend to overlook the problem of class imbalance in this setting. In response, a Target-oriented Augmentation Privacy-protection Domain Adaptation (TAPDA) framework has been developed. This method introduces a class-balance pseudo-label strategy, which selects an equal proportion of confident samples from each category. Data augmentation techniques are then applied to counteract class imbalance issues. The augmented data is provided with pseudo-labels. The selected and augmented data is used to fine-tune the pre-trained model. Then a two-step self-training process is employed to extract target-specific knowledge from the pseudo-label dataset. Numerical experiments confirm the effectiveness of our proposed method, surpassing other state-of-the-art SFDA methods.","container-title":"Biomedical Signal Processing and Control","DOI":"10.1016/j.bspc.2023.105308","ISSN":"17468094","journalAbbreviation":"Biomedical Signal Processing and Control","language":"en","page":"105308","source":"DOI.org (Crossref)","title":"Target-oriented augmentation privacy-protection domain adaptation for imbalanced ECG beat classification","volume":"86","author":[{"family":"Yuan","given":"Liqiang"},{"family":"Siyal","given":"Mohammed Yakoob"}],"issued":{"date-parts":[["2023",9]]}}}],"schema":"https://github.com/citation-style-language/schema/raw/master/csl-citation.json"}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Yuan and Siyal, “Target-Oriented Augmentation Privacy-Protection Domain Adaptation for Imbalanced ECG Beat Classification.”</w:t>
      </w:r>
      <w:r>
        <w:rPr>
          <w:rFonts w:ascii="Times New Roman" w:eastAsia="Times New Roman" w:hAnsi="Times New Roman" w:cs="Times New Roman"/>
          <w:sz w:val="24"/>
          <w:szCs w:val="24"/>
        </w:rPr>
        <w:fldChar w:fldCharType="end"/>
      </w:r>
    </w:p>
  </w:footnote>
  <w:footnote w:id="7">
    <w:p w14:paraId="4F7410B8" w14:textId="13BCFB32" w:rsidR="007B1B7F" w:rsidRDefault="007B1B7F">
      <w:pPr>
        <w:pStyle w:val="FootnoteText"/>
      </w:pPr>
      <w:r>
        <w:rPr>
          <w:rStyle w:val="FootnoteReference"/>
        </w:rPr>
        <w:footnoteRef/>
      </w:r>
      <w:r>
        <w:t xml:space="preserve"> </w:t>
      </w:r>
      <w:r>
        <w:fldChar w:fldCharType="begin"/>
      </w:r>
      <w:r>
        <w:instrText xml:space="preserve"> ADDIN ZOTERO_ITEM CSL_CITATION {"citationID":"RQhNENYG","properties":{"formattedCitation":"Guo, Yang, and Sano, \\uc0\\u8220{}Empirical Study of Mix-Based Data Augmentation Methods in Physiological Time Series Data.\\uc0\\u8221{}","plainCitation":"Guo, Yang, and Sano, “Empirical Study of Mix-Based Data Augmentation Methods in Physiological Time Series Data.”","noteIndex":7},"citationItems":[{"id":125,"uris":["http://zotero.org/users/local/Jl2RFOTG/items/8WBCNIJR"],"itemData":{"id":125,"type":"article","abstract":"Data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Pr="007B1B7F">
        <w:t>Guo, Yang, and Sano, “Empirical Study of Mix-Based Data Augmentation Methods in Physiological Time Series Data.”</w:t>
      </w:r>
      <w:r>
        <w:fldChar w:fldCharType="end"/>
      </w:r>
    </w:p>
  </w:footnote>
  <w:footnote w:id="8">
    <w:p w14:paraId="01D71CE5" w14:textId="69FE0924" w:rsidR="007B1B7F" w:rsidRDefault="007B1B7F">
      <w:pPr>
        <w:pStyle w:val="FootnoteText"/>
      </w:pPr>
      <w:r>
        <w:rPr>
          <w:rStyle w:val="FootnoteReference"/>
        </w:rPr>
        <w:footnoteRef/>
      </w:r>
      <w:r>
        <w:t xml:space="preserve"> </w:t>
      </w:r>
      <w:r>
        <w:fldChar w:fldCharType="begin"/>
      </w:r>
      <w:r>
        <w:instrText xml:space="preserve"> ADDIN ZOTERO_ITEM CSL_CITATION {"citationID":"a1sMztFr","properties":{"formattedCitation":"Guo, Yang, and Sano.","plainCitation":"Guo, Yang, and Sano.","noteIndex":8},"citationItems":[{"id":125,"uris":["http://zotero.org/users/local/Jl2RFOTG/items/8WBCNIJR"],"itemData":{"id":125,"type":"article","abstract":"Data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Pr="007B1B7F">
        <w:t>Guo, Yang, and Sano.</w:t>
      </w:r>
      <w:r>
        <w:fldChar w:fldCharType="end"/>
      </w:r>
    </w:p>
  </w:footnote>
  <w:footnote w:id="9">
    <w:p w14:paraId="0C0E2C95" w14:textId="30A879AA" w:rsidR="007B1B7F" w:rsidRDefault="007B1B7F">
      <w:pPr>
        <w:pStyle w:val="FootnoteText"/>
      </w:pPr>
      <w:r>
        <w:rPr>
          <w:rStyle w:val="FootnoteReference"/>
        </w:rPr>
        <w:footnoteRef/>
      </w:r>
      <w:r>
        <w:t xml:space="preserve"> </w:t>
      </w:r>
      <w:r>
        <w:fldChar w:fldCharType="begin"/>
      </w:r>
      <w:r>
        <w:instrText xml:space="preserve"> ADDIN ZOTERO_ITEM CSL_CITATION {"citationID":"mhbxbkrc","properties":{"formattedCitation":"Guo, Yang, and Sano.","plainCitation":"Guo, Yang, and Sano.","noteIndex":9},"citationItems":[{"id":125,"uris":["http://zotero.org/users/local/Jl2RFOTG/items/8WBCNIJR"],"itemData":{"id":125,"type":"article","abstract":"Data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Pr="007B1B7F">
        <w:t>Guo, Yang, and Sano.</w:t>
      </w:r>
      <w:r>
        <w:fldChar w:fldCharType="end"/>
      </w:r>
    </w:p>
  </w:footnote>
  <w:footnote w:id="10">
    <w:p w14:paraId="27B62134" w14:textId="1E0A7EBC" w:rsidR="007B1B7F" w:rsidRDefault="007B1B7F">
      <w:pPr>
        <w:pStyle w:val="FootnoteText"/>
      </w:pPr>
      <w:r>
        <w:rPr>
          <w:rStyle w:val="FootnoteReference"/>
        </w:rPr>
        <w:footnoteRef/>
      </w:r>
      <w:r>
        <w:t xml:space="preserve"> </w:t>
      </w:r>
      <w:r>
        <w:fldChar w:fldCharType="begin"/>
      </w:r>
      <w:r w:rsidR="00105124">
        <w:instrText xml:space="preserve"> ADDIN ZOTERO_ITEM CSL_CITATION {"citationID":"0blQGDhc","properties":{"formattedCitation":"Guo, Yang, and Sano.","plainCitation":"Guo, Yang, and Sano.","noteIndex":10},"citationItems":[{"id":125,"uris":["http://zotero.org/users/local/Jl2RFOTG/items/8WBCNIJR"],"itemData":{"id":125,"type":"article","abstract":"Data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00105124" w:rsidRPr="00105124">
        <w:t>Guo, Yang, and Sano.</w:t>
      </w:r>
      <w:r>
        <w:fldChar w:fldCharType="end"/>
      </w:r>
    </w:p>
  </w:footnote>
  <w:footnote w:id="11">
    <w:p w14:paraId="29E6A4E6" w14:textId="4A1ECBF5"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Pr="007B1B7F">
        <w:rPr>
          <w:rFonts w:ascii="Times New Roman" w:eastAsia="Times New Roman" w:hAnsi="Times New Roman" w:cs="Times New Roman"/>
          <w:sz w:val="24"/>
          <w:szCs w:val="24"/>
        </w:rPr>
        <w:instrText xml:space="preserve"> ADDIN ZOTERO_ITEM CSL_CITATION {"citationID":"7BhyCOAu","properties":{"formattedCitation":"Wagner et al., \\uc0\\u8220{}PTB-XL, a Large Publicly Available Electrocardiography Dataset.\\uc0\\u8221{}","plainCitation":"Wagner et al., “PTB-XL, a Large Publicly Available Electrocardiography Dataset.”","noteIndex":7},"citationItems":[{"id":183,"uris":["http://zotero.org/users/local/Jl2RFOTG/items/H2NMW946"],"itemData":{"id":183,"type":"article-journal","abstract":"Abstract\n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Wagner et al., “PTB-XL, a Large Publicly Available Electrocardiography Dataset.”</w:t>
      </w:r>
      <w:r>
        <w:rPr>
          <w:rFonts w:ascii="Times New Roman" w:eastAsia="Times New Roman" w:hAnsi="Times New Roman" w:cs="Times New Roman"/>
          <w:sz w:val="24"/>
          <w:szCs w:val="24"/>
        </w:rPr>
        <w:fldChar w:fldCharType="end"/>
      </w:r>
    </w:p>
  </w:footnote>
  <w:footnote w:id="12">
    <w:p w14:paraId="61E04A95" w14:textId="5593F0E0"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{"citationID":"wjndsXxX","properties":{"formattedCitation":"Apandi, Ikeura, and Hayakawa, \\uc0\\u8220{}Arrhythmia Detection Using MIT-BIH Dataset.\\uc0\\u8221{}","plainCitation":"Apandi, Ikeura, and Hayakawa, “Arrhythmia Detection Using MIT-BIH Dataset.”","noteIndex":12},"citationItems":[{"id":184,"uris":["http://zotero.org/users/local/Jl2RFOTG/items/GW3I62CT"],"itemData":{"id":184,"type":"paper-conference","abstract":"Arrhythmia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Apandi, Ikeura, and Hayakawa, “Arrhythmia Detection Using MIT-BIH Dataset.”</w:t>
      </w:r>
      <w:r>
        <w:rPr>
          <w:rFonts w:ascii="Times New Roman" w:eastAsia="Times New Roman" w:hAnsi="Times New Roman" w:cs="Times New Roman"/>
          <w:sz w:val="24"/>
          <w:szCs w:val="24"/>
        </w:rPr>
        <w:fldChar w:fldCharType="end"/>
      </w:r>
    </w:p>
  </w:footnote>
  <w:footnote w:id="13">
    <w:p w14:paraId="11FAB03E" w14:textId="34A0457B"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{"citationID":"wj8MgOpB","properties":{"formattedCitation":"Apandi, Ikeura, and Hayakawa.","plainCitation":"Apandi, Ikeura, and Hayakawa.","noteIndex":13},"citationItems":[{"id":184,"uris":["http://zotero.org/users/local/Jl2RFOTG/items/GW3I62CT"],"itemData":{"id":184,"type":"paper-conference","abstract":"Arrhythmia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Apandi, Ikeura, and Hayakawa.</w:t>
      </w:r>
      <w:r>
        <w:rPr>
          <w:rFonts w:ascii="Times New Roman" w:eastAsia="Times New Roman" w:hAnsi="Times New Roman" w:cs="Times New Roman"/>
          <w:sz w:val="24"/>
          <w:szCs w:val="24"/>
        </w:rPr>
        <w:fldChar w:fldCharType="end"/>
      </w:r>
    </w:p>
  </w:footnote>
  <w:footnote w:id="14">
    <w:p w14:paraId="7A38BAC9" w14:textId="41F9441D"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{"citationID":"nxU6Dk57","properties":{"formattedCitation":"Moody and Mark, \\uc0\\u8220{}The Impact of the MIT-BIH Arrhythmia Database.\\uc0\\u8221{}","plainCitation":"Moody and Mark, “The Impact of the MIT-BIH Arrhythmia Database.”","noteIndex":14},"citationItems":[{"id":187,"uris":["http://zotero.org/users/local/Jl2RFOTG/items/8I99BWCN"],"itemData":{"id":187,"type":"article-journal","abstract":"The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Moody and Mark, “The Impact of the MIT-BIH Arrhythmia Database.”</w:t>
      </w:r>
      <w:r>
        <w:rPr>
          <w:rFonts w:ascii="Times New Roman" w:eastAsia="Times New Roman" w:hAnsi="Times New Roman" w:cs="Times New Roman"/>
          <w:sz w:val="24"/>
          <w:szCs w:val="24"/>
        </w:rPr>
        <w:fldChar w:fldCharType="end"/>
      </w:r>
    </w:p>
  </w:footnote>
  <w:footnote w:id="15">
    <w:p w14:paraId="538DB9D2" w14:textId="547A6A17"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{"citationID":"2NShFtdc","properties":{"formattedCitation":"Moody and Mark.","plainCitation":"Moody and Mark.","noteIndex":15},"citationItems":[{"id":187,"uris":["http://zotero.org/users/local/Jl2RFOTG/items/8I99BWCN"],"itemData":{"id":187,"type":"article-journal","abstract":"The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Moody and Mark.</w:t>
      </w:r>
      <w:r>
        <w:rPr>
          <w:rFonts w:ascii="Times New Roman" w:eastAsia="Times New Roman" w:hAnsi="Times New Roman" w:cs="Times New Roman"/>
          <w:sz w:val="24"/>
          <w:szCs w:val="24"/>
        </w:rPr>
        <w:fldChar w:fldCharType="end"/>
      </w:r>
    </w:p>
  </w:footnote>
  <w:footnote w:id="16">
    <w:p w14:paraId="11BCEBE0" w14:textId="0A3EF48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{"citationID":"m98ILs28","properties":{"formattedCitation":"Wagner et al., \\uc0\\u8220{}PTB-XL, a Large Publicly Available Electrocardiography Dataset.\\uc0\\u8221{}","plainCitation":"Wagner et al., “PTB-XL, a Large Publicly Available Electrocardiography Dataset.”","noteIndex":12},"citationItems":[{"id":183,"uris":["http://zotero.org/users/local/Jl2RFOTG/items/H2NMW946"],"itemData":{"id":183,"type":"article-journal","abstract":"Abstract\n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Wagner et al., “PTB-XL, a Large Publicly Available Electrocardiography Dataset.”</w:t>
      </w:r>
      <w:r>
        <w:rPr>
          <w:rFonts w:ascii="Times New Roman" w:eastAsia="Times New Roman" w:hAnsi="Times New Roman" w:cs="Times New Roman"/>
          <w:sz w:val="24"/>
          <w:szCs w:val="24"/>
        </w:rPr>
        <w:fldChar w:fldCharType="end"/>
      </w:r>
    </w:p>
  </w:footnote>
  <w:footnote w:id="17">
    <w:p w14:paraId="2903375E" w14:textId="73D67E09"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{"citationID":"GMLLi7l8","properties":{"formattedCitation":"Strodthoff et al., \\uc0\\u8220{}Deep Learning for ECG Analysis.\\uc0\\u8221{}","plainCitation":"Strodthoff et al., “Deep Learning for ECG Analysis.”","noteIndex":17},"citationItems":[{"id":192,"uris":["http://zotero.org/users/local/Jl2RFOTG/items/UNBA8RDC"],"itemData":{"id":192,"type":"article-journal","abstract":"Electrocardiography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Strodthoff et al., “Deep Learning for ECG Analysis.”</w:t>
      </w:r>
      <w:r>
        <w:rPr>
          <w:rFonts w:ascii="Times New Roman" w:eastAsia="Times New Roman" w:hAnsi="Times New Roman" w:cs="Times New Roman"/>
          <w:sz w:val="24"/>
          <w:szCs w:val="24"/>
        </w:rPr>
        <w:fldChar w:fldCharType="end"/>
      </w:r>
    </w:p>
  </w:footnote>
  <w:footnote w:id="18">
    <w:p w14:paraId="1D859FCC" w14:textId="0EA3B1F0"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{"citationID":"Vcc1l4RQ","properties":{"formattedCitation":"Strodthoff et al.","plainCitation":"Strodthoff et al.","noteIndex":18},"citationItems":[{"id":192,"uris":["http://zotero.org/users/local/Jl2RFOTG/items/UNBA8RDC"],"itemData":{"id":192,"type":"article-journal","abstract":"Electrocardiography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Strodthoff et al.</w:t>
      </w:r>
      <w:r>
        <w:rPr>
          <w:rFonts w:ascii="Times New Roman" w:eastAsia="Times New Roman" w:hAnsi="Times New Roman" w:cs="Times New Roman"/>
          <w:sz w:val="24"/>
          <w:szCs w:val="24"/>
        </w:rPr>
        <w:fldChar w:fldCharType="end"/>
      </w:r>
    </w:p>
  </w:footnote>
  <w:footnote w:id="19">
    <w:p w14:paraId="458A83B6" w14:textId="26C0AB2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{"citationID":"xXgcdEbG","properties":{"formattedCitation":"\\uc0\\u346{}migiel, Pa\\uc0\\u322{}czy\\uc0\\u324{}ski, and Ledzi\\uc0\\u324{}ski, \\uc0\\u8220{}ECG Signal Classification Using Deep Learning Techniques Based on the PTB-XL Dataset.\\uc0\\u8221{}","plainCitation":"Śmigiel, Pałczyński, and Ledziński, “ECG Signal Classification Using Deep Learning Techniques Based on the PTB-XL Dataset.”","noteIndex":19},"citationItems":[{"id":191,"uris":["http://zotero.org/users/local/Jl2RFOTG/items/KI6SV6QW"],"itemData":{"id":191,"type":"article-journal","abstract":"The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Śmigiel, Pałczyński, and Ledziński, “ECG Signal Classification Using Deep Learning Techniques Based on the PTB-XL Dataset.”</w:t>
      </w:r>
      <w:r>
        <w:rPr>
          <w:rFonts w:ascii="Times New Roman" w:eastAsia="Times New Roman" w:hAnsi="Times New Roman" w:cs="Times New Roman"/>
          <w:sz w:val="24"/>
          <w:szCs w:val="24"/>
        </w:rPr>
        <w:fldChar w:fldCharType="end"/>
      </w:r>
    </w:p>
  </w:footnote>
  <w:footnote w:id="20">
    <w:p w14:paraId="33C1B419" w14:textId="2BDDAED4"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{"citationID":"okoCHbcE","properties":{"formattedCitation":"\\uc0\\u346{}migiel, Pa\\uc0\\u322{}czy\\uc0\\u324{}ski, and Ledzi\\uc0\\u324{}ski.","plainCitation":"Śmigiel, Pałczyński, and Ledziński.","noteIndex":20},"citationItems":[{"id":191,"uris":["http://zotero.org/users/local/Jl2RFOTG/items/KI6SV6QW"],"itemData":{"id":191,"type":"article-journal","abstract":"The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Śmigiel, Pałczyński, and Ledziński.</w:t>
      </w:r>
      <w:r>
        <w:rPr>
          <w:rFonts w:ascii="Times New Roman" w:eastAsia="Times New Roman" w:hAnsi="Times New Roman" w:cs="Times New Roman"/>
          <w:sz w:val="24"/>
          <w:szCs w:val="24"/>
        </w:rPr>
        <w:fldChar w:fldCharType="end"/>
      </w:r>
    </w:p>
  </w:footnote>
  <w:footnote w:id="21">
    <w:p w14:paraId="0ADCF3A2" w14:textId="59C1EC0B"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{"citationID":"xb1npkHe","properties":{"formattedCitation":"Tang et al., {\\i{}Rethinking 1D-CNN for Time Series Classification}.","plainCitation":"Tang et al., Rethinking 1D-CNN for Time Series Classification.","noteIndex":21},"citationItems":[{"id":195,"uris":["http://zotero.org/users/local/Jl2RFOTG/items/M2YPNJQI"],"itemData":{"id":195,"type":"book","abstract":"For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 xml:space="preserve">Tang et al., </w:t>
      </w:r>
      <w:r w:rsidRPr="007B1B7F">
        <w:rPr>
          <w:rFonts w:ascii="Times New Roman" w:hAnsi="Times New Roman" w:cs="Times New Roman"/>
          <w:i/>
          <w:iCs/>
          <w:sz w:val="24"/>
        </w:rPr>
        <w:t>Rethinking 1D-CNN for Time Series Classification</w:t>
      </w:r>
      <w:r w:rsidRPr="007B1B7F">
        <w:rPr>
          <w:rFonts w:ascii="Times New Roman" w:hAnsi="Times New Roman" w:cs="Times New Roman"/>
          <w:sz w:val="24"/>
        </w:rPr>
        <w:t>.</w:t>
      </w:r>
      <w:r>
        <w:rPr>
          <w:rFonts w:ascii="Times New Roman" w:eastAsia="Times New Roman" w:hAnsi="Times New Roman" w:cs="Times New Roman"/>
          <w:sz w:val="24"/>
          <w:szCs w:val="24"/>
        </w:rPr>
        <w:fldChar w:fldCharType="end"/>
      </w:r>
    </w:p>
  </w:footnote>
  <w:footnote w:id="22">
    <w:p w14:paraId="28DC6687" w14:textId="6BC19A7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{"citationID":"qaitxTB7","properties":{"formattedCitation":"Dakshit and Prabhakaran, \\uc0\\u8220{}CVAE-Based Generator for Variable Length Synthetic ECG.\\uc0\\u8221{}","plainCitation":"Dakshit and Prabhakaran, “CVAE-Based Generator for Variable Length Synthetic ECG.”","noteIndex":18},"citationItems":[{"id":163,"uris":["http://zotero.org/users/local/Jl2RFOTG/items/6PIJG9IX"],"itemData":{"id":163,"type":"paper-conference","abstract":"The performance of data-hungry Deep Learning (DL) models in the domain of healthcare is severely limited due to the lack of large quantities of good-quality data. The challenge of data availability leads to class imbalance problems which are exacerbated for rare medical conditions. This also leads to problems of model drift and lack of generalization in the development of deployable healthcare models. Synthetic data generators have been proposed to mitigate these challenges as a data augmentation strategy. However, most of the generative algorithms are resource intensive, and their performance is restricted, especially for structured signals. The training of popular generative algorithms is challenging to converge for a single task-specific generation, often leading to mode collapse and requiring large data to generate from random noise. In this work, we propose a convolutional Conditional Variational Autoencoder (CVAE) architecture to generate Electrocardiogram signals of a variable number of beats for 2 classes of arrhythmias as images. We present experimental results using two arrhythmia classes, namely, Normal Sinus Rhythm (NSR) and Atrial Fibrillation (AFIB) for individual beats (200 data points) and rhythm signals (3600 data points, 6-10 beats), based on the available dataset restrictions for training and testing our proposed generative model. Our proposed generative model is trained with a mix of rhythms and individual beats across different classes of ECG arrhythmias. Our approach is independent of the number of classes and can be extended to generate single ECG beats or ECG rhythms (variable lengths) for multiple classes without training individually for each type of arrhythmia or for specific lengths. Our generated synthetic data improves the performance of rhythm classifiers by 32.74% testing accuracy respectively on real-world test data.","container-title":"2023 IEEE 11th International Conference on Healthcare Informatics (ICHI)","DOI":"10.1109/ICHI57859.2023.00040","event-place":"Houston, TX, USA","event-title":"2023 IEEE 11th International Conference on Healthcare Informatics (ICHI)","ISBN":"9798350302639","language":"en","license":"https://doi.org/10.15223/policy-029","page":"235-244","publisher":"IEEE","publisher-place":"Houston, TX, USA","source":"DOI.org (Crossref)","title":"CVAE-based Generator for Variable Length Synthetic ECG","URL":"https://ieeexplore.ieee.org/document/10337284/","author":[{"family":"Dakshit","given":"Sagnik"},{"family":"Prabhakaran","given":"Balakrishnan"}],"accessed":{"date-parts":[["2024",11,5]]},"issued":{"date-parts":[["2023",6,26]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Dakshit and Prabhakaran, “CVAE-Based Generator for Variable Length Synthetic ECG.”</w:t>
      </w:r>
      <w:r>
        <w:rPr>
          <w:rFonts w:ascii="Times New Roman" w:eastAsia="Times New Roman" w:hAnsi="Times New Roman" w:cs="Times New Roman"/>
          <w:sz w:val="24"/>
          <w:szCs w:val="24"/>
        </w:rPr>
        <w:fldChar w:fldCharType="end"/>
      </w:r>
    </w:p>
  </w:footnote>
  <w:footnote w:id="23">
    <w:p w14:paraId="6050F92A" w14:textId="18AC05AF"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{"citationID":"IjQ3nNds","properties":{"formattedCitation":"Ahmed et al., \\uc0\\u8220{}Classifying Cardiac Arrhythmia from ECG Signal Using 1D CNN Deep Learning Model.\\uc0\\u8221{}","plainCitation":"Ahmed et al., “Classifying Cardiac Arrhythmia from ECG Signal Using 1D CNN Deep Learning Model.”","noteIndex":19},"citationItems":[{"id":199,"uris":["http://zotero.org/users/local/Jl2RFOTG/items/QCG9C5GV"],"itemData":{"id":199,"type":"article-journal","abstract":"Blood circulation depends critically on electrical activation, where any disturbance in the orderly pattern of the heart’s propagating wave of excitation can lead to arrhythmias. Diagnosis of arrhythmias using electrocardiograms (ECG) is widely used because they are a fast, inexpensive, and non-invasive tool. However, the randomness of arrhythmic events and the susceptibility of ECGs to noise leads to misdiagnosis of arrhythmias. In addition, manually diagnosing cardiac arrhythmias using ECG data is time-intensive and error-prone. With better training, deep learning (DL) could be a better alternative for fast and automatic classiﬁcation. The present study introduces a novel deep learning architecture, speciﬁcally a one-dimensional convolutional neural network (1D-CNN), for the classiﬁcation of cardiac arrhythmias. The model was trained and validated with real and noise-attenuated ECG signals from the MIT-BIH dataset. The main aim is to address the limitations of traditional electrocardiograms (ECG) in the diagnosis of arrhythmias, which can be affected by noise and randomness of events, leading to misdiagnosis and errors. To evaluate the model performance, the confusion matrix is used to calculate the model accuracy, precision, recall, f1 score, average and AUC-ROC. The experiment results demonstrate that the proposed model achieved outstanding performance, with 1.00 and 0.99 accuracies in the training and testing datasets, respectively, and can be a fast and automatic alternative for the diagnosis of arrhythmias.","container-title":"Mathematics","DOI":"10.3390/math11030562","ISSN":"2227-7390","issue":"3","journalAbbreviation":"Mathematics","language":"en","license":"https://creativecommons.org/licenses/by/4.0/","page":"562","source":"DOI.org (Crossref)","title":"Classifying Cardiac Arrhythmia from ECG Signal Using 1D CNN Deep Learning Model","volume":"11","author":[{"family":"Ahmed","given":"Adel A."},{"family":"Ali","given":"Waleed"},{"family":"Abdullah","given":"Talal A. A."},{"family":"Malebary","given":"Sharaf J."}],"issued":{"date-parts":[["2023",1,20]]}}}],"schema":"https://github.com/citation-style-language/schema/raw/master/csl-citation.json"}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Ahmed et al., “Classifying Cardiac Arrhythmia from ECG Signal Using 1D CNN Deep Learning Model.”</w:t>
      </w:r>
      <w:r>
        <w:rPr>
          <w:rFonts w:ascii="Times New Roman" w:eastAsia="Times New Roman" w:hAnsi="Times New Roman" w:cs="Times New Roman"/>
          <w:sz w:val="24"/>
          <w:szCs w:val="24"/>
        </w:rPr>
        <w:fldChar w:fldCharType="end"/>
      </w:r>
    </w:p>
  </w:footnote>
  <w:footnote w:id="24">
    <w:p w14:paraId="0E9575DB" w14:textId="6CB04A79"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{"citationID":"fbCkHxiJ","properties":{"formattedCitation":"Tang et al., {\\i{}Rethinking 1D-CNN for Time Series Classification}.","plainCitation":"Tang et al., Rethinking 1D-CNN for Time Series Classification.","noteIndex":24},"citationItems":[{"id":195,"uris":["http://zotero.org/users/local/Jl2RFOTG/items/M2YPNJQI"],"itemData":{"id":195,"type":"book","abstract":"For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 xml:space="preserve">Tang et al., </w:t>
      </w:r>
      <w:r w:rsidRPr="007B1B7F">
        <w:rPr>
          <w:rFonts w:ascii="Times New Roman" w:hAnsi="Times New Roman" w:cs="Times New Roman"/>
          <w:i/>
          <w:iCs/>
          <w:sz w:val="24"/>
        </w:rPr>
        <w:t>Rethinking 1D-CNN for Time Series Classification</w:t>
      </w:r>
      <w:r w:rsidRPr="007B1B7F">
        <w:rPr>
          <w:rFonts w:ascii="Times New Roman" w:hAnsi="Times New Roman" w:cs="Times New Roman"/>
          <w:sz w:val="24"/>
        </w:rPr>
        <w:t>.</w:t>
      </w:r>
      <w:r>
        <w:rPr>
          <w:rFonts w:ascii="Times New Roman" w:eastAsia="Times New Roman" w:hAnsi="Times New Roman" w:cs="Times New Roman"/>
          <w:sz w:val="24"/>
          <w:szCs w:val="24"/>
        </w:rPr>
        <w:fldChar w:fldCharType="end"/>
      </w:r>
    </w:p>
  </w:footnote>
  <w:footnote w:id="25">
    <w:p w14:paraId="33FAE695" w14:textId="4DB908E9"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Pr="007B1B7F">
        <w:rPr>
          <w:rFonts w:ascii="Times New Roman" w:eastAsia="Times New Roman" w:hAnsi="Times New Roman" w:cs="Times New Roman"/>
          <w:sz w:val="24"/>
          <w:szCs w:val="24"/>
        </w:rPr>
        <w:instrText xml:space="preserve"> ADDIN ZOTERO_ITEM CSL_CITATION {"citationID":"FbqclQQX","properties":{"formattedCitation":"Akhoondkazemi et al., \\uc0\\u8220{}Atrial Fibrillation (AF) Detection Using Deep Learning with GAN-Based Data Augmentation.\\uc0\\u8221{}","plainCitation":"Akhoondkazemi et al., “Atrial Fibrillation (AF) Detection Using Deep Learning with GAN-Based Data Augmentation.”","noteIndex":21},"citationItems":[{"id":127,"uris":["http://zotero.org/users/local/Jl2RFOTG/items/3Q689YDZ"],"itemData":{"id":127,"type":"paper-conference","abstract":"Atrial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Akhoondkazemi et al., “Atrial Fibrillation (AF) Detection Using Deep Learning with GAN-Based Data Augmentation.”</w:t>
      </w:r>
      <w:r>
        <w:rPr>
          <w:rFonts w:ascii="Times New Roman" w:eastAsia="Times New Roman" w:hAnsi="Times New Roman" w:cs="Times New Roman"/>
          <w:sz w:val="24"/>
          <w:szCs w:val="24"/>
        </w:rPr>
        <w:fldChar w:fldCharType="end"/>
      </w:r>
    </w:p>
  </w:footnote>
  <w:footnote w:id="26">
    <w:p w14:paraId="425CB761" w14:textId="7D1BF0E1"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{"citationID":"wHhBqN6x","properties":{"formattedCitation":"Nonaka and Seita, \\uc0\\u8220{}Data Augmentation for Electrocardiogram Classification with Deep Neural Network.\\uc0\\u8221{}","plainCitation":"Nonaka and Seita, “Data Augmentation for Electrocardiogram Classification with Deep Neural Network.”","noteIndex":22},"citationItems":[{"id":118,"uris":["http://zotero.org/users/local/Jl2RFOTG/items/WZHQQKWE"],"itemData":{"id":118,"type":"article","abstract":"Electrocardiogram (ECG) is the most crucial monitoring modality to diagnose cardiovascular events. Precise and automatic detection of abnormal ECG patterns is beneficial to both physicians and patients. In the automatic detection of abnormal ECG patterns, deep neural networks (DNNs) have shown significant achievements. However, DNNs require large amount of labeled data, which are often expensive to obtain. On the other hand, recent research have shown by randomly combining data augmentations can improve image classification accuracy. Thus, in this work we explore data augmentation suitable for ECG data and propose ECG Augment. We show by introducing ECG Augment, we can improve classification of atrial fibrillation with single lead ECG data, without changing an architecture of DNN.","note":"arXiv:2009.04398","number":"arXiv:2009.04398","publisher":"arXiv","source":"arXiv.org","title":"Data Augmentation for Electrocardiogram Classification with Deep Neural Network","URL":"http://arxiv.org/abs/2009.04398","author":[{"family":"Nonaka","given":"Naoki"},{"family":"Seita","given":"Jun"}],"accessed":{"date-parts":[["2024",11,4]]},"issued":{"date-parts":[["2020",9,5]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Nonaka and Seita, “Data Augmentation for Electrocardiogram Classification with Deep Neural Network.”</w:t>
      </w:r>
      <w:r>
        <w:rPr>
          <w:rFonts w:ascii="Times New Roman" w:eastAsia="Times New Roman" w:hAnsi="Times New Roman" w:cs="Times New Roman"/>
          <w:sz w:val="24"/>
          <w:szCs w:val="24"/>
        </w:rPr>
        <w:fldChar w:fldCharType="end"/>
      </w:r>
    </w:p>
  </w:footnote>
  <w:footnote w:id="27">
    <w:p w14:paraId="1E5039AC" w14:textId="7BAC91EB"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{"citationID":"eik8gh3O","properties":{"formattedCitation":"Balasubramanian and Dakshit, \\uc0\\u8220{}Explanations of Augmentation Methods for Deep Learning ECG Classification.\\uc0\\u8221{}","plainCitation":"Balasubramanian and Dakshit, “Explanations of Augmentation Methods for Deep Learning ECG Classification.”","noteIndex":23},"citationItems":[{"id":107,"uris":["http://zotero.org/users/local/Jl2RFOTG/items/EZZLBM4I"],"itemData":{"id":107,"type":"chapter","abstract":"Recent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 “Explanations of Augmentation Methods for Deep Learning ECG Classification.”</w:t>
      </w:r>
      <w:r>
        <w:rPr>
          <w:rFonts w:ascii="Times New Roman" w:eastAsia="Times New Roman" w:hAnsi="Times New Roman" w:cs="Times New Roman"/>
          <w:sz w:val="24"/>
          <w:szCs w:val="24"/>
        </w:rPr>
        <w:fldChar w:fldCharType="end"/>
      </w:r>
    </w:p>
  </w:footnote>
  <w:footnote w:id="28">
    <w:p w14:paraId="72EE1546" w14:textId="112FBAA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{"citationID":"0GQvPaW1","properties":{"formattedCitation":"Balasubramanian and Dakshit.","plainCitation":"Balasubramanian and Dakshit.","noteIndex":24},"citationItems":[{"id":107,"uris":["http://zotero.org/users/local/Jl2RFOTG/items/EZZLBM4I"],"itemData":{"id":107,"type":"chapter","abstract":"Recent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w:t>
      </w:r>
      <w:r>
        <w:rPr>
          <w:rFonts w:ascii="Times New Roman" w:eastAsia="Times New Roman" w:hAnsi="Times New Roman" w:cs="Times New Roman"/>
          <w:sz w:val="24"/>
          <w:szCs w:val="24"/>
        </w:rPr>
        <w:fldChar w:fldCharType="end"/>
      </w:r>
    </w:p>
  </w:footnote>
  <w:footnote w:id="29">
    <w:p w14:paraId="6C4EF9EC" w14:textId="159388F1"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{"citationID":"4TME1cd3","properties":{"formattedCitation":"Balasubramanian and Dakshit.","plainCitation":"Balasubramanian and Dakshit.","noteIndex":25},"citationItems":[{"id":107,"uris":["http://zotero.org/users/local/Jl2RFOTG/items/EZZLBM4I"],"itemData":{"id":107,"type":"chapter","abstract":"Recent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w:t>
      </w:r>
      <w:r>
        <w:rPr>
          <w:rFonts w:ascii="Times New Roman" w:eastAsia="Times New Roman" w:hAnsi="Times New Roman" w:cs="Times New Roman"/>
          <w:sz w:val="24"/>
          <w:szCs w:val="24"/>
        </w:rPr>
        <w:fldChar w:fldCharType="end"/>
      </w:r>
    </w:p>
  </w:footnote>
  <w:footnote w:id="30">
    <w:p w14:paraId="16BC2D40" w14:textId="196D87E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{"citationID":"rrzItgSv","properties":{"formattedCitation":"Balasubramanian and Dakshit.","plainCitation":"Balasubramanian and Dakshit.","noteIndex":26},"citationItems":[{"id":107,"uris":["http://zotero.org/users/local/Jl2RFOTG/items/EZZLBM4I"],"itemData":{"id":107,"type":"chapter","abstract":"Recent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w:t>
      </w:r>
      <w:r>
        <w:rPr>
          <w:rFonts w:ascii="Times New Roman" w:eastAsia="Times New Roman" w:hAnsi="Times New Roman" w:cs="Times New Roman"/>
          <w:sz w:val="24"/>
          <w:szCs w:val="24"/>
        </w:rPr>
        <w:fldChar w:fldCharType="end"/>
      </w:r>
    </w:p>
  </w:footnote>
  <w:footnote w:id="31">
    <w:p w14:paraId="52C17385" w14:textId="3618D32E"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{"citationID":"YSmy2nAc","properties":{"formattedCitation":"Ojha et al., \\uc0\\u8220{}Exploring Interpretable AI Methods for ECG Data Classification\\uc0\\u8221{}; M et al., \\uc0\\u8220{}Enhancing Brain Tumor Detection in MRI Images through Explainable AI Using Grad-CAM with Resnet 50.\\uc0\\u8221{}","plainCitation":"Ojha et al., “Exploring Interpretable AI Methods for ECG Data Classification”; M et al., “Enhancing Brain Tumor Detection in MRI Images through Explainable AI Using Grad-CAM with Resnet 50.”","noteIndex":27},"citationItems":[{"id":143,"uris":["http://zotero.org/users/local/Jl2RFOTG/items/D3U85PEF"],"itemData":{"id":143,"type":"paper-conference","container-title":"The Fifth Workshop on Intelligent Cross-Data Analysis and Retrieval","DOI":"10.1145/3643488.3660294","event-place":"Phuket Thailand","event-title":"ICMR '24: International Conference on Multimedia Retrieval","ISBN":"9798400705496","language":"en","page":"11-18","publisher":"ACM","publisher-place":"Phuket Thailand","source":"DOI.org (Crossref)","title":"Exploring Interpretable AI Methods for ECG Data Classification","URL":"https://dl.acm.org/doi/10.1145/3643488.3660294","author":[{"family":"Ojha","given":"Jaya"},{"family":"Haugerud","given":"Hårek"},{"family":"Yazidi","given":"Anis"},{"family":"Lind","given":"Pedro G."}],"accessed":{"date-parts":[["2024",11,5]]},"issued":{"date-parts":[["2024",6,10]]}}},{"id":139,"uris":["http://zotero.org/users/local/Jl2RFOTG/items/4P3RWYAM"],"itemData":{"id":139,"type":"article-journal","abstract":"This study addresses the critical challenge of detecting brain tumors using MRI images, a pivotal task in medical diagnostics that demands high accuracy and interpretability. While deep learning has shown remarkable success in medical image analysis, there remains a substantial need for models that are not only accurate but also interpretable to healthcare professionals. The existing methodologies, predominantly deep learning-based, often act as black boxes, providing little insight into their decision-making process. This research introduces an integrated approach using ResNet50, a deep learning model, combined with Gradient-weighted Class Activation Mapping (Grad-CAM) to offer a transparent and explainable framework for brain tumor detection. We employed a dataset of MRI images, enhanced through data augmentation, to train and validate our model. The results demonstrate a significant improvement in model performance, with a testing accuracy of 98.52% and precision-recall metrics exceeding 98%, showcasing the model’s effectiveness in distinguishing tumor presence. The application of Grad-CAM provides insightful visual explanations, illustrating the model’s focus areas in making predictions. This fusion of high accuracy and explainability holds profound implications for medical diagnostics, offering a pathway towards more reliable and interpretable brain tumor detection tools.","container-title":"BMC Medical Imaging","DOI":"10.1186/s12880-024-01292-7","ISSN":"1471-2342","issue":"1","journalAbbreviation":"BMC Med Imaging","language":"en","page":"107","source":"DOI.org (Crossref)","title":"Enhancing brain tumor detection in MRI images through explainable AI using Grad-CAM with Resnet 50","volume":"24","author":[{"family":"M","given":"Mohamed Musthafa"},{"family":"T. R","given":"Mahesh"},{"family":"V","given":"Vinoth Kumar"},{"family":"Guluwadi","given":"Suresh"}],"issued":{"date-parts":[["2024",5,11]]}}}],"schema":"https://github.com/citation-style-language/schema/raw/master/csl-citation.json"}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Ojha et al., “Exploring Interpretable AI Methods for ECG Data Classification”; M et al., “Enhancing Brain Tumor Detection in MRI Images through Explainable AI Using Grad-CAM with Resnet 50.”</w:t>
      </w:r>
      <w:r>
        <w:rPr>
          <w:rFonts w:ascii="Times New Roman" w:eastAsia="Times New Roman" w:hAnsi="Times New Roman" w:cs="Times New Roman"/>
          <w:sz w:val="24"/>
          <w:szCs w:val="24"/>
        </w:rPr>
        <w:fldChar w:fldCharType="end"/>
      </w:r>
    </w:p>
  </w:footnote>
  <w:footnote w:id="32">
    <w:p w14:paraId="59F9CBA7" w14:textId="1BB341D9"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{"citationID":"hBp6sf6i","properties":{"formattedCitation":"Hata et al., \\uc0\\u8220{}Classification of Aortic Stenosis Using ECG by Deep Learning and Its Analysis Using Grad-CAM.\\uc0\\u8221{}","plainCitation":"Hata et al., “Classification of Aortic Stenosis Using ECG by Deep Learning and Its Analysis Using Grad-CAM.”","noteIndex":28},"citationItems":[{"id":140,"uris":["http://zotero.org/users/local/Jl2RFOTG/items/DBDDVXHY"],"itemData":{"id":140,"type":"paper-conference","abstract":"This paper proposes an automatic method for classifying Aortic valvular stenosis (AS) using ECG (Electrocardiogram) images by the deep learning whose training ECG images are annotated by the diagnoses given by the medical doctor who observes the echocardiograms. Besides, it explores the relationship between the trained deep learning network and its determinations, using the Grad-CAM.In this study, one-beat ECG images for 12-leads and 4-leads are generated from ECG's and train CNN's (Convolutional neural network). By applying the Grad-CAM to the trained CNN's, feature areas are detected in the early time range of the one-beat ECG image. Also, by limiting the time range of the ECG image to that of the feature area, the CNN for the 4-lead achieves the best classification performance, which is close to expert medical doctors' diagnoses.Clinical Relevance-This paper achieves as high AS classification performance as medical doctors' diagnoses based on echocardiograms by proposing an automatic method for detecting AS only using ECG.","container-title":"2020 42nd Annual International Conference of the IEEE Engineering in Medicine &amp; Biology Society (EMBC)","DOI":"10.1109/EMBC44109.2020.9175151","event-title":"2020 42nd Annual International Conference of the IEEE Engineering in Medicine &amp; Biology Society (EMBC)","note":"ISSN: 2694-0604","page":"1548-1551","source":"IEEE Xplore","title":"Classification of Aortic Stenosis Using ECG by Deep Learning and its Analysis Using Grad-CAM","URL":"https://ieeexplore.ieee.org/document/9175151/?arnumber=9175151","author":[{"family":"Hata","given":"Erika"},{"family":"Seo","given":"Chanjin"},{"family":"Nakayama","given":"Masafumi"},{"family":"Iwasaki","given":"Kiyotaka"},{"family":"Ohkawauchi","given":"Takaaki"},{"family":"Ohya","given":"Jun"}],"accessed":{"date-parts":[["2024",11,5]]},"issued":{"date-parts":[["2020",7]]}}}],"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Hata et al., “Classification of Aortic Stenosis Using ECG by Deep Learning and Its Analysis Using Grad-CAM.”</w:t>
      </w:r>
      <w:r>
        <w:rPr>
          <w:rFonts w:ascii="Times New Roman" w:eastAsia="Times New Roman" w:hAnsi="Times New Roman" w:cs="Times New Roman"/>
          <w:sz w:val="24"/>
          <w:szCs w:val="24"/>
        </w:rPr>
        <w:fldChar w:fldCharType="end"/>
      </w:r>
    </w:p>
  </w:footnote>
  <w:footnote w:id="33">
    <w:p w14:paraId="0D0DBB8B" w14:textId="0023D0BA"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{"citationID":"UfasAcMa","properties":{"formattedCitation":"Zhang et al., \\uc0\\u8220{}Data-Augmentation-Based Federated Learning.\\uc0\\u8221{}","plainCitation":"Zhang et al., “Data-Augmentation-Based Federated Learning.”","noteIndex":33},"citationItems":[{"id":202,"uris":["http://zotero.org/users/local/Jl2RFOTG/items/IT56SAS8"],"itemData":{"id":202,"type":"article-journal","abstract":"With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Zhang et al., “Data-Augmentation-Based Federated Learning.”</w:t>
      </w:r>
      <w:r>
        <w:rPr>
          <w:rFonts w:ascii="Times New Roman" w:eastAsia="Times New Roman" w:hAnsi="Times New Roman" w:cs="Times New Roman"/>
          <w:sz w:val="24"/>
          <w:szCs w:val="24"/>
        </w:rPr>
        <w:fldChar w:fldCharType="end"/>
      </w:r>
    </w:p>
  </w:footnote>
  <w:footnote w:id="34">
    <w:p w14:paraId="04D9C3C2" w14:textId="4F0B6E10"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{"citationID":"ZoVBzCN7","properties":{"formattedCitation":"Zhou, Khare, and Srivastava, \\uc0\\u8220{}Asynchronous and Distributed Data Augmentation for Massive Data Settings.\\uc0\\u8221{}","plainCitation":"Zhou, Khare, and Srivastava, “Asynchronous and Distributed Data Augmentation for Massive Data Settings.”","noteIndex":34},"citationItems":[{"id":206,"uris":["http://zotero.org/users/local/Jl2RFOTG/items/M9EIRB8K"],"itemData":{"id":206,"type":"article-journal","abstract":"Data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105124">
        <w:rPr>
          <w:rFonts w:ascii="Cambria Math" w:eastAsia="Times New Roman" w:hAnsi="Cambria Math" w:cs="Cambria Math"/>
          <w:sz w:val="24"/>
          <w:szCs w:val="24"/>
        </w:rPr>
        <w:instrText>∈</w:instrText>
      </w:r>
      <w:r w:rsidR="00105124">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Zhou, Khare, and Srivastava, “Asynchronous and Distributed Data Augmentation for Massive Data Settings.”</w:t>
      </w:r>
      <w:r>
        <w:rPr>
          <w:rFonts w:ascii="Times New Roman" w:eastAsia="Times New Roman" w:hAnsi="Times New Roman" w:cs="Times New Roman"/>
          <w:sz w:val="24"/>
          <w:szCs w:val="24"/>
        </w:rPr>
        <w:fldChar w:fldCharType="end"/>
      </w:r>
    </w:p>
  </w:footnote>
  <w:footnote w:id="35">
    <w:p w14:paraId="1661B8E5" w14:textId="237341B9"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{"citationID":"4Ef48wIH","properties":{"formattedCitation":"Zhou, Khare, and Srivastava; Zhang et al., \\uc0\\u8220{}Data-Augmentation-Based Federated Learning.\\uc0\\u8221{}","plainCitation":"Zhou, Khare, and Srivastava; Zhang et al., “Data-Augmentation-Based Federated Learning.”","noteIndex":35},"citationItems":[{"id":206,"uris":["http://zotero.org/users/local/Jl2RFOTG/items/M9EIRB8K"],"itemData":{"id":206,"type":"article-journal","abstract":"Data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105124">
        <w:rPr>
          <w:rFonts w:ascii="Cambria Math" w:eastAsia="Times New Roman" w:hAnsi="Cambria Math" w:cs="Cambria Math"/>
          <w:sz w:val="24"/>
          <w:szCs w:val="24"/>
        </w:rPr>
        <w:instrText>∈</w:instrText>
      </w:r>
      <w:r w:rsidR="00105124">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Zhou, Khare, and Srivastava; Zhang et al., “Data-Augmentation-Based Federated Learning.”</w:t>
      </w:r>
      <w:r>
        <w:rPr>
          <w:rFonts w:ascii="Times New Roman" w:eastAsia="Times New Roman" w:hAnsi="Times New Roman" w:cs="Times New Roman"/>
          <w:sz w:val="24"/>
          <w:szCs w:val="24"/>
        </w:rPr>
        <w:fldChar w:fldCharType="end"/>
      </w:r>
    </w:p>
  </w:footnote>
  <w:footnote w:id="36">
    <w:p w14:paraId="2B7E832C" w14:textId="7AD595E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{"citationID":"qm7pPQ9o","properties":{"formattedCitation":"Yang, Yu, and Sano, \\uc0\\u8220{}Empirical Evaluation of Data Augmentations for Biobehavioral Time Series Data with Deep Learning.\\uc0\\u8221{}","plainCitation":"Yang, Yu, and Sano, “Empirical Evaluation of Data Augmentations for Biobehavioral Time Series Data with Deep Learning.”","noteIndex":36},"citationItems":[{"id":109,"uris":["http://zotero.org/users/local/Jl2RFOTG/items/M3P9YIWI"],"itemData":{"id":109,"type":"article","abstract":"Deep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 “Empirical Evaluation of Data Augmentations for Biobehavioral Time Series Data with Deep Learning.”</w:t>
      </w:r>
      <w:r>
        <w:rPr>
          <w:rFonts w:ascii="Times New Roman" w:eastAsia="Times New Roman" w:hAnsi="Times New Roman" w:cs="Times New Roman"/>
          <w:sz w:val="24"/>
          <w:szCs w:val="24"/>
        </w:rPr>
        <w:fldChar w:fldCharType="end"/>
      </w:r>
    </w:p>
  </w:footnote>
  <w:footnote w:id="37">
    <w:p w14:paraId="4699E12B" w14:textId="0EDFBA70"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{"citationID":"h51f3Xyn","properties":{"formattedCitation":"Yang, Yu, and Sano.","plainCitation":"Yang, Yu, and Sano.","noteIndex":37},"citationItems":[{"id":109,"uris":["http://zotero.org/users/local/Jl2RFOTG/items/M3P9YIWI"],"itemData":{"id":109,"type":"article","abstract":"Deep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w:t>
      </w:r>
      <w:r>
        <w:rPr>
          <w:rFonts w:ascii="Times New Roman" w:eastAsia="Times New Roman" w:hAnsi="Times New Roman" w:cs="Times New Roman"/>
          <w:sz w:val="24"/>
          <w:szCs w:val="24"/>
        </w:rPr>
        <w:fldChar w:fldCharType="end"/>
      </w:r>
    </w:p>
  </w:footnote>
  <w:footnote w:id="38">
    <w:p w14:paraId="0C1E9CC7" w14:textId="4F13BA66"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{"citationID":"BbQT08cF","properties":{"formattedCitation":"Yang, Yu, and Sano.","plainCitation":"Yang, Yu, and Sano.","noteIndex":38},"citationItems":[{"id":109,"uris":["http://zotero.org/users/local/Jl2RFOTG/items/M3P9YIWI"],"itemData":{"id":109,"type":"article","abstract":"Deep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w:t>
      </w:r>
      <w:r>
        <w:rPr>
          <w:rFonts w:ascii="Times New Roman" w:eastAsia="Times New Roman" w:hAnsi="Times New Roman" w:cs="Times New Roman"/>
          <w:sz w:val="24"/>
          <w:szCs w:val="24"/>
        </w:rPr>
        <w:fldChar w:fldCharType="end"/>
      </w:r>
    </w:p>
  </w:footnote>
  <w:footnote w:id="39">
    <w:p w14:paraId="650B399D" w14:textId="1110273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{"citationID":"gLC7sm2C","properties":{"formattedCitation":"Yang, Yu, and Sano.","plainCitation":"Yang, Yu, and Sano.","noteIndex":39},"citationItems":[{"id":109,"uris":["http://zotero.org/users/local/Jl2RFOTG/items/M3P9YIWI"],"itemData":{"id":109,"type":"article","abstract":"Deep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w:t>
      </w:r>
      <w:r>
        <w:rPr>
          <w:rFonts w:ascii="Times New Roman" w:eastAsia="Times New Roman" w:hAnsi="Times New Roman" w:cs="Times New Roman"/>
          <w:sz w:val="24"/>
          <w:szCs w:val="24"/>
        </w:rPr>
        <w:fldChar w:fldCharType="end"/>
      </w:r>
    </w:p>
  </w:footnote>
  <w:footnote w:id="40">
    <w:p w14:paraId="79183C8E" w14:textId="33BA46D2"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{"citationID":"PYauEOGG","properties":{"formattedCitation":"Dablain et al., \\uc0\\u8220{}Efficient Augmentation for Imbalanced Deep Learning.\\uc0\\u8221{}","plainCitation":"Dablain et al., “Efficient Augmentation for Imbalanced Deep Learning.”","noteIndex":36},"citationItems":[{"id":210,"uris":["http://zotero.org/users/local/Jl2RFOTG/items/Z84Y9NKB"],"itemData":{"id":210,"type":"paper-conference","abstract":"Deep learning models may not effectively generalize across under-represented or minority classes. We empirically study a convolutional neural network’s (CNN) internal representation of imbalanced image data and measure the generalization gap between a model’s feature embeddings in the training and test sets, showing that the gap is wider for minority classes. This insight enables us to design an efficient three-phase CNN training framework for imbalanced data. The framework involves training the network end-to-end on imbalanced data to learn feature embeddings, performing data augmentation in the learned embedding space to balance the training data distribution, and fine-tuning the classifier head on the embedded balanced training data. We develop Expansive Over-Sampling (EOS) as a data augmentation technique to utilize in the training framework. EOS forms synthetic training instances as convex combinations between the minority class samples and their nearest adversaries in the embedding space to reduce the generalization gap. The proposed framework improves the accuracy over leading cost-sensitive and resampling methods commonly used in imbalanced learning. Moreover, it is more computationally efficient than standard data pre-processing methods, such as SMOTE and GAN-based over-sampling, as it requires fewer parameters and less training time. The source code for the proposed framework is available at: https://github.com/dd1github/EOS.","container-title":"2023 IEEE 39th International Conference on Data Engineering (ICDE)","DOI":"10.1109/ICDE55515.2023.00114","event-title":"2023 IEEE 39th International Conference on Data Engineering (ICDE)","note":"ISSN: 2375-026X","page":"1433-1446","source":"IEEE Xplore","title":"Efficient Augmentation for Imbalanced Deep Learning","URL":"https://ieeexplore.ieee.org/document/10184844/?arnumber=10184844","author":[{"family":"Dablain","given":"Damien A."},{"family":"Bellinger","given":"Colin"},{"family":"Krawczyk","given":"Bartosz"},{"family":"Chawla","given":"Nitesh V."}],"accessed":{"date-parts":[["2024",11,5]]},"issued":{"date-parts":[["2023",4]]}}}],"schema":"https://github.com/citation-style-language/schema/raw/master/csl-citation.json"}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Dablain et al., “Efficient Augmentation for Imbalanced Deep Learning.”</w:t>
      </w:r>
      <w:r>
        <w:rPr>
          <w:rFonts w:ascii="Times New Roman" w:eastAsia="Times New Roman" w:hAnsi="Times New Roman" w:cs="Times New Roman"/>
          <w:sz w:val="24"/>
          <w:szCs w:val="24"/>
        </w:rPr>
        <w:fldChar w:fldCharType="end"/>
      </w:r>
    </w:p>
  </w:footnote>
  <w:footnote w:id="41">
    <w:p w14:paraId="57E42797" w14:textId="209327D7"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{"citationID":"ZnD5Mq8u","properties":{"formattedCitation":"Ding et al., \\uc0\\u8220{}LEGAN.\\uc0\\u8221{}","plainCitation":"Ding et al., “LEGAN.”","noteIndex":41},"citationItems":[{"id":207,"uris":["http://zotero.org/users/local/Jl2RFOTG/items/D2ASNZT8"],"itemData":{"id":207,"type":"article-journal","abstract":"Currently,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Ding et al., “LEGAN.”</w:t>
      </w:r>
      <w:r>
        <w:rPr>
          <w:rFonts w:ascii="Times New Roman" w:eastAsia="Times New Roman" w:hAnsi="Times New Roman" w:cs="Times New Roman"/>
          <w:sz w:val="24"/>
          <w:szCs w:val="24"/>
        </w:rPr>
        <w:fldChar w:fldCharType="end"/>
      </w:r>
    </w:p>
  </w:footnote>
  <w:footnote w:id="42">
    <w:p w14:paraId="56C28753" w14:textId="57634AD4"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{"citationID":"7ydB5QH7","properties":{"formattedCitation":"Ding et al.","plainCitation":"Ding et al.","noteIndex":42},"citationItems":[{"id":207,"uris":["http://zotero.org/users/local/Jl2RFOTG/items/D2ASNZT8"],"itemData":{"id":207,"type":"article-journal","abstract":"Currently,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Ding et al.</w:t>
      </w:r>
      <w:r>
        <w:rPr>
          <w:rFonts w:ascii="Times New Roman" w:eastAsia="Times New Roman" w:hAnsi="Times New Roman" w:cs="Times New Roman"/>
          <w:sz w:val="24"/>
          <w:szCs w:val="24"/>
        </w:rPr>
        <w:fldChar w:fldCharType="end"/>
      </w:r>
    </w:p>
  </w:footnote>
  <w:footnote w:id="43">
    <w:p w14:paraId="752A06D6" w14:textId="16D4C6C9"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{"citationID":"DbEWjRKt","properties":{"formattedCitation":"Hu, Jiang, and Wang, \\uc0\\u8220{}Decentralized Federated Learning\\uc0\\u8221{}; Khan et al., \\uc0\\u8220{}Decentralized Machine Learning Training.\\uc0\\u8221{}","plainCitation":"Hu, Jiang, and Wang, “Decentralized Federated Learning”; Khan et al., “Decentralized Machine Learning Training.”","noteIndex":43},"citationItems":[{"id":213,"uris":["http://zotero.org/users/local/Jl2RFOTG/items/BTAN67QT"],"itemData":{"id":213,"type":"article","abstract":"The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Hu, Jiang, and Wang, “Decentralized Federated Learning”; Khan et al., “Decentralized Machine Learning Training.”</w:t>
      </w:r>
      <w:r>
        <w:rPr>
          <w:rFonts w:ascii="Times New Roman" w:eastAsia="Times New Roman" w:hAnsi="Times New Roman" w:cs="Times New Roman"/>
          <w:sz w:val="24"/>
          <w:szCs w:val="24"/>
        </w:rPr>
        <w:fldChar w:fldCharType="end"/>
      </w:r>
    </w:p>
  </w:footnote>
  <w:footnote w:id="44">
    <w:p w14:paraId="31F09D26" w14:textId="7C19F6D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{"citationID":"J81sKACz","properties":{"formattedCitation":"Hu, Jiang, and Wang, \\uc0\\u8220{}Decentralized Federated Learning\\uc0\\u8221{}; Khan et al., \\uc0\\u8220{}Decentralized Machine Learning Training.\\uc0\\u8221{}","plainCitation":"Hu, Jiang, and Wang, “Decentralized Federated Learning”; Khan et al., “Decentralized Machine Learning Training.”","noteIndex":44},"citationItems":[{"id":213,"uris":["http://zotero.org/users/local/Jl2RFOTG/items/BTAN67QT"],"itemData":{"id":213,"type":"article","abstract":"The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Hu, Jiang, and Wang, “Decentralized Federated Learning”; Khan et al., “Decentralized Machine Learning Training.”</w:t>
      </w:r>
      <w:r>
        <w:rPr>
          <w:rFonts w:ascii="Times New Roman" w:eastAsia="Times New Roman" w:hAnsi="Times New Roman" w:cs="Times New Roman"/>
          <w:sz w:val="24"/>
          <w:szCs w:val="24"/>
        </w:rPr>
        <w:fldChar w:fldCharType="end"/>
      </w:r>
    </w:p>
  </w:footnote>
  <w:footnote w:id="45">
    <w:p w14:paraId="040EBC3A" w14:textId="3AC3BC3D"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{"citationID":"Sz8bQ6bi","properties":{"formattedCitation":"Hao et al., \\uc0\\u8220{}Towards Fair Federated Learning with Zero-Shot Data Augmentation.\\uc0\\u8221{}","plainCitation":"Hao et al., “Towards Fair Federated Learning with Zero-Shot Data Augmentation.”","noteIndex":45},"citationItems":[{"id":137,"uris":["http://zotero.org/users/local/Jl2RFOTG/items/9ISVN7FQ"],"itemData":{"id":137,"type":"paper-conference","abstract":"Federated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 “Towards Fair Federated Learning with Zero-Shot Data Augmentation.”</w:t>
      </w:r>
      <w:r>
        <w:rPr>
          <w:rFonts w:ascii="Times New Roman" w:eastAsia="Times New Roman" w:hAnsi="Times New Roman" w:cs="Times New Roman"/>
          <w:sz w:val="24"/>
          <w:szCs w:val="24"/>
        </w:rPr>
        <w:fldChar w:fldCharType="end"/>
      </w:r>
    </w:p>
  </w:footnote>
  <w:footnote w:id="46">
    <w:p w14:paraId="235750CE" w14:textId="35A3BFF1"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{"citationID":"qp4rtPE9","properties":{"formattedCitation":"Hao et al.","plainCitation":"Hao et al.","noteIndex":46},"citationItems":[{"id":137,"uris":["http://zotero.org/users/local/Jl2RFOTG/items/9ISVN7FQ"],"itemData":{"id":137,"type":"paper-conference","abstract":"Federated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w:t>
      </w:r>
      <w:r>
        <w:rPr>
          <w:rFonts w:ascii="Times New Roman" w:eastAsia="Times New Roman" w:hAnsi="Times New Roman" w:cs="Times New Roman"/>
          <w:sz w:val="24"/>
          <w:szCs w:val="24"/>
        </w:rPr>
        <w:fldChar w:fldCharType="end"/>
      </w:r>
    </w:p>
  </w:footnote>
  <w:footnote w:id="47">
    <w:p w14:paraId="6057374B" w14:textId="6F9FB89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{"citationID":"vDwLcWjx","properties":{"formattedCitation":"Xiao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Learning.”","noteIndex":47},"citationItems":[{"id":133,"uris":["http://zotero.org/users/local/Jl2RFOTG/items/IEQ2B4UG"],"itemData":{"id":133,"type":"article-journal","abstract":"Vertical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Xiao 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48">
    <w:p w14:paraId="085439D1" w14:textId="73F63D7F"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{"citationID":"5LYUFooW","properties":{"formattedCitation":"Owusu-Adjei et al., \\uc0\\u8220{}Imbalanced Class Distribution and Performance Evaluation Metrics.\\uc0\\u8221{}","plainCitation":"Owusu-Adjei et al., “Imbalanced Class Distribution and Performance Evaluation Metrics.”","noteIndex":44},"citationItems":[{"id":224,"uris":["http://zotero.org/users/local/Jl2RFOTG/items/6ABJHYG2"],"itemData":{"id":224,"type":"article-journal","abstract":"Focus on predictive algorithm and its performance evaluation is extensively covered in most research studies to determine best or appropriate predictive model with Optimum prediction solution indicated by prediction accuracy score, precision, recall, f1score etc. Prediction accuracy score from performance evaluation has been used extensively as the main determining metric for performance recommendation. It is one of the most widely used metric for identifying optimal prediction solution irrespective of dataset class distribution context or nature of dataset and output class distribution between the minority and majority variables. The key research question however is the impact of class inequality on prediction accuracy score in such datasets with output class distribution imbalance as compared to balanced accuracy score in the determination of model performance in healthcare and other real-world application systems. Answering this question requires an appraisal of current state of knowledge in both prediction accuracy score and balanced accuracy score use in real-world applications where there is unequal class distribution. Review of related works that highlight the use of imbalanced class distribution datasets with evaluation metrics will assist in contextualizing this systematic review.","container-title":"PLOS Digital Health","DOI":"10.1371/journal.pdig.0000290","ISSN":"2767-3170","issue":"11","journalAbbreviation":"PLOS Digital Health","language":"en","note":"publisher: Public Library of Science","page":"e0000290","source":"PLoS Journals","title":"Imbalanced class distribution and performance evaluation metrics: A systematic review of prediction accuracy for determining model performance in healthcare systems","title-short":"Imbalanced class distribution and performance evaluation metrics","volume":"2","author":[{"family":"Owusu-Adjei","given":"Michael"},{"family":"Hayfron-Acquah","given":"James Ben"},{"family":"Frimpong","given":"Twum"},{"family":"Abdul-Salaam","given":"Gaddafi"}],"issued":{"date-parts":[["2023",11,30]]}}}],"schema":"https://github.com/citation-style-language/schema/raw/master/csl-citation.json"}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Owusu-Adjei et al., “Imbalanced Class Distribution and Performance Evaluation Metrics.”</w:t>
      </w:r>
      <w:r>
        <w:rPr>
          <w:rFonts w:ascii="Times New Roman" w:eastAsia="Times New Roman" w:hAnsi="Times New Roman" w:cs="Times New Roman"/>
          <w:sz w:val="24"/>
          <w:szCs w:val="24"/>
        </w:rPr>
        <w:fldChar w:fldCharType="end"/>
      </w:r>
    </w:p>
  </w:footnote>
  <w:footnote w:id="49">
    <w:p w14:paraId="7EA832B4" w14:textId="75ED9CE4"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{"citationID":"B2IQi1DV","properties":{"formattedCitation":"Yang, Yu, and Sano, \\uc0\\u8220{}Empirical Evaluation of Data Augmentations for Biobehavioral Time Series Data with Deep Learning.\\uc0\\u8221{}","plainCitation":"Yang, Yu, and Sano, “Empirical Evaluation of Data Augmentations for Biobehavioral Time Series Data with Deep Learning.”","noteIndex":49},"citationItems":[{"id":109,"uris":["http://zotero.org/users/local/Jl2RFOTG/items/M3P9YIWI"],"itemData":{"id":109,"type":"article","abstract":"Deep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 “Empirical Evaluation of Data Augmentations for Biobehavioral Time Series Data with Deep Learning.”</w:t>
      </w:r>
      <w:r>
        <w:rPr>
          <w:rFonts w:ascii="Times New Roman" w:eastAsia="Times New Roman" w:hAnsi="Times New Roman" w:cs="Times New Roman"/>
          <w:sz w:val="24"/>
          <w:szCs w:val="24"/>
        </w:rPr>
        <w:fldChar w:fldCharType="end"/>
      </w:r>
    </w:p>
  </w:footnote>
  <w:footnote w:id="50">
    <w:p w14:paraId="651A5A19" w14:textId="64BCE82D"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{"citationID":"GRzBF1l4","properties":{"formattedCitation":"Xiao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Learning.”","noteIndex":50},"citationItems":[{"id":133,"uris":["http://zotero.org/users/local/Jl2RFOTG/items/IEQ2B4UG"],"itemData":{"id":133,"type":"article-journal","abstract":"Vertical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Xiao 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51">
    <w:p w14:paraId="5198F9A2" w14:textId="2C20B24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{"citationID":"v585GdCl","properties":{"formattedCitation":"Hao et al., \\uc0\\u8220{}Towards Fair Federated Learning with Zero-Shot Data Augmentation.\\uc0\\u8221{}","plainCitation":"Hao et al., “Towards Fair Federated Learning with Zero-Shot Data Augmentation.”","noteIndex":51},"citationItems":[{"id":137,"uris":["http://zotero.org/users/local/Jl2RFOTG/items/9ISVN7FQ"],"itemData":{"id":137,"type":"paper-conference","abstract":"Federated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 “Towards Fair Federated Learning with Zero-Shot Data Augmentation.”</w:t>
      </w:r>
      <w:r>
        <w:rPr>
          <w:rFonts w:ascii="Times New Roman" w:eastAsia="Times New Roman" w:hAnsi="Times New Roman" w:cs="Times New Roman"/>
          <w:sz w:val="24"/>
          <w:szCs w:val="24"/>
        </w:rPr>
        <w:fldChar w:fldCharType="end"/>
      </w:r>
    </w:p>
  </w:footnote>
  <w:footnote w:id="52">
    <w:p w14:paraId="5414A121" w14:textId="3F34F8F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{"citationID":"L9kaIjGb","properties":{"formattedCitation":"Hao et al.","plainCitation":"Hao et al.","noteIndex":52},"citationItems":[{"id":137,"uris":["http://zotero.org/users/local/Jl2RFOTG/items/9ISVN7FQ"],"itemData":{"id":137,"type":"paper-conference","abstract":"Federated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w:t>
      </w:r>
      <w:r>
        <w:rPr>
          <w:rFonts w:ascii="Times New Roman" w:eastAsia="Times New Roman" w:hAnsi="Times New Roman" w:cs="Times New Roman"/>
          <w:sz w:val="24"/>
          <w:szCs w:val="24"/>
        </w:rPr>
        <w:fldChar w:fldCharType="end"/>
      </w:r>
    </w:p>
  </w:footnote>
  <w:footnote w:id="53">
    <w:p w14:paraId="02FECE47" w14:textId="7426803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{"citationID":"hB2MuApy","properties":{"formattedCitation":"Xiao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Learning.”","noteIndex":53},"citationItems":[{"id":133,"uris":["http://zotero.org/users/local/Jl2RFOTG/items/IEQ2B4UG"],"itemData":{"id":133,"type":"article-journal","abstract":"Vertical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Xiao 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54">
    <w:p w14:paraId="503DF73B" w14:textId="5D1437EF"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{"citationID":"eoGtKM32","properties":{"formattedCitation":"Hao et al., \\uc0\\u8220{}Towards Fair Federated Learning with Zero-Shot Data Augmentation.\\uc0\\u8221{}","plainCitation":"Hao et al., “Towards Fair Federated Learning with Zero-Shot Data Augmentation.”","noteIndex":54},"citationItems":[{"id":137,"uris":["http://zotero.org/users/local/Jl2RFOTG/items/9ISVN7FQ"],"itemData":{"id":137,"type":"paper-conference","abstract":"Federated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 “Towards Fair Federated Learning with Zero-Shot Data Augmentation.”</w:t>
      </w:r>
      <w:r>
        <w:rPr>
          <w:rFonts w:ascii="Times New Roman" w:eastAsia="Times New Roman" w:hAnsi="Times New Roman" w:cs="Times New Roman"/>
          <w:sz w:val="24"/>
          <w:szCs w:val="24"/>
        </w:rPr>
        <w:fldChar w:fldCharType="end"/>
      </w:r>
    </w:p>
  </w:footnote>
  <w:footnote w:id="55">
    <w:p w14:paraId="59C27926" w14:textId="3EFE93B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{"citationID":"afjjX1Q5","properties":{"formattedCitation":"Aminifar et al., \\uc0\\u8220{}Monitoring Motor Activity Data for Detecting Patients\\uc0\\u8217{} Depression Using Data Augmentation and Privacy-Preserving Distributed Learning.\\uc0\\u8221{}","plainCitation":"Aminifar et al., “Monitoring Motor Activity Data for Detecting Patients’ Depression Using Data Augmentation and Privacy-Preserving Distributed Learning.”","noteIndex":55},"citationItems":[{"id":130,"uris":["http://zotero.org/users/local/Jl2RFOTG/items/3EMA39WL"],"itemData":{"id":130,"type":"paper-conference","abstract":"Wearable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Aminifar et al., “Monitoring Motor Activity Data for Detecting Patients’ Depression Using Data Augmentation and Privacy-Preserving Distributed Learning.”</w:t>
      </w:r>
      <w:r>
        <w:rPr>
          <w:rFonts w:ascii="Times New Roman" w:eastAsia="Times New Roman" w:hAnsi="Times New Roman" w:cs="Times New Roman"/>
          <w:sz w:val="24"/>
          <w:szCs w:val="24"/>
        </w:rPr>
        <w:fldChar w:fldCharType="end"/>
      </w:r>
    </w:p>
  </w:footnote>
  <w:footnote w:id="56">
    <w:p w14:paraId="2B93C9B8" w14:textId="2B42FF15"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{"citationID":"Rtm7wJwf","properties":{"formattedCitation":"Aminifar et al.","plainCitation":"Aminifar et al.","noteIndex":56},"citationItems":[{"id":130,"uris":["http://zotero.org/users/local/Jl2RFOTG/items/3EMA39WL"],"itemData":{"id":130,"type":"paper-conference","abstract":"Wearable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Aminifar et al.</w:t>
      </w:r>
      <w:r>
        <w:rPr>
          <w:rFonts w:ascii="Times New Roman" w:eastAsia="Times New Roman" w:hAnsi="Times New Roman" w:cs="Times New Roman"/>
          <w:sz w:val="24"/>
          <w:szCs w:val="24"/>
        </w:rPr>
        <w:fldChar w:fldCharType="end"/>
      </w:r>
    </w:p>
  </w:footnote>
  <w:footnote w:id="57">
    <w:p w14:paraId="6ACCE603" w14:textId="53E8A562"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{"citationID":"NCm2pJLY","properties":{"formattedCitation":"Xiao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Learning.”","noteIndex":57},"citationItems":[{"id":133,"uris":["http://zotero.org/users/local/Jl2RFOTG/items/IEQ2B4UG"],"itemData":{"id":133,"type":"article-journal","abstract":"Vertical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Xiao 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58">
    <w:p w14:paraId="371AB5B4" w14:textId="2A882134"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{"citationID":"BKayGbHz","properties":{"formattedCitation":"Xiao et al.","plainCitation":"Xiao et al.","noteIndex":58},"citationItems":[{"id":133,"uris":["http://zotero.org/users/local/Jl2RFOTG/items/IEQ2B4UG"],"itemData":{"id":133,"type":"article-journal","abstract":"Vertical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Xiao et al.</w:t>
      </w:r>
      <w:r>
        <w:rPr>
          <w:rFonts w:ascii="Times New Roman" w:eastAsia="Times New Roman" w:hAnsi="Times New Roman" w:cs="Times New Roman"/>
          <w:sz w:val="24"/>
          <w:szCs w:val="24"/>
        </w:rPr>
        <w:fldChar w:fldCharType="end"/>
      </w:r>
    </w:p>
  </w:footnote>
  <w:footnote w:id="59">
    <w:p w14:paraId="5F6240C8" w14:textId="36F2AEFB"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{"citationID":"GtQw8veY","properties":{"formattedCitation":"Liu et al., \\uc0\\u8220{}Deep Representation Learning on Long-Tailed Data.\\uc0\\u8221{}","plainCitation":"Liu et al., “Deep Representation Learning on Long-Tailed Data.”","noteIndex":59},"citationItems":[{"id":100,"uris":["http://zotero.org/users/local/Jl2RFOTG/items/A5SA927M"],"itemData":{"id":100,"type":"paper-conference","event-title":"Proceedings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Liu et al., “Deep Representation Learning on Long-Tailed Data.”</w:t>
      </w:r>
      <w:r>
        <w:rPr>
          <w:rFonts w:ascii="Times New Roman" w:eastAsia="Times New Roman" w:hAnsi="Times New Roman" w:cs="Times New Roman"/>
          <w:sz w:val="24"/>
          <w:szCs w:val="24"/>
        </w:rPr>
        <w:fldChar w:fldCharType="end"/>
      </w:r>
    </w:p>
  </w:footnote>
  <w:footnote w:id="60">
    <w:p w14:paraId="3DE551A5" w14:textId="31D86829" w:rsidR="00E46824" w:rsidRPr="00F26460" w:rsidRDefault="00E46824">
      <w:pPr>
        <w:pStyle w:val="FootnoteText"/>
        <w:rPr>
          <w:lang w:val="sv-SE"/>
        </w:rPr>
      </w:pPr>
      <w:r>
        <w:rPr>
          <w:rStyle w:val="FootnoteReference"/>
        </w:rPr>
        <w:footnoteRef/>
      </w:r>
      <w:r w:rsidRPr="00F26460">
        <w:rPr>
          <w:lang w:val="sv-SE"/>
        </w:rPr>
        <w:t xml:space="preserve"> </w:t>
      </w:r>
      <w:r>
        <w:fldChar w:fldCharType="begin"/>
      </w:r>
      <w:r w:rsidRPr="00F26460">
        <w:rPr>
          <w:lang w:val="sv-SE"/>
        </w:rPr>
        <w:instrText xml:space="preserve"> ADDIN ZOTERO_ITEM CSL_CITATION {"citationID":"ZJPlH8Lh","properties":{"formattedCitation":"Wang et al., \\uc0\\u8220{}Incorporating Label Embedding and Feature Augmentation for Multi-Dimensional Classification.\\uc0\\u8221{}","plainCitation":"Wang et al., “Incorporating Label Embedding and Feature Augmentation for Multi-Dimensional Classification.”","noteIndex":60},"citationItems":[{"id":99,"uris":["http://zotero.org/users/local/Jl2RFOTG/items/DZ3IFNWJ"],"itemData":{"id":99,"type":"article-journal","abstract":"Feature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fldChar w:fldCharType="separate"/>
      </w:r>
      <w:r w:rsidRPr="00F26460">
        <w:rPr>
          <w:lang w:val="sv-SE"/>
        </w:rPr>
        <w:t>Wang et al., “Incorporating Label Embedding and Feature Augmentation for Multi-Dimensional Classification.”</w:t>
      </w:r>
      <w:r>
        <w:fldChar w:fldCharType="end"/>
      </w:r>
    </w:p>
  </w:footnote>
  <w:footnote w:id="61">
    <w:p w14:paraId="2519D9CE" w14:textId="72635A4B" w:rsidR="007B1B7F" w:rsidRPr="00E46824" w:rsidRDefault="007B1B7F">
      <w:pPr>
        <w:pStyle w:val="FootnoteText"/>
        <w:rPr>
          <w:lang w:val="sv-SE"/>
        </w:rPr>
      </w:pPr>
      <w:r>
        <w:rPr>
          <w:rStyle w:val="FootnoteReference"/>
        </w:rPr>
        <w:footnoteRef/>
      </w:r>
      <w:r w:rsidRPr="00E46824">
        <w:rPr>
          <w:lang w:val="sv-SE"/>
        </w:rPr>
        <w:t xml:space="preserve"> </w:t>
      </w:r>
      <w:r>
        <w:rPr>
          <w:rFonts w:ascii="Times New Roman" w:eastAsia="Times New Roman" w:hAnsi="Times New Roman" w:cs="Times New Roman"/>
          <w:sz w:val="24"/>
          <w:szCs w:val="24"/>
        </w:rPr>
        <w:fldChar w:fldCharType="begin"/>
      </w:r>
      <w:r w:rsidR="00E46824" w:rsidRPr="00E46824">
        <w:rPr>
          <w:rFonts w:ascii="Times New Roman" w:eastAsia="Times New Roman" w:hAnsi="Times New Roman" w:cs="Times New Roman"/>
          <w:sz w:val="24"/>
          <w:szCs w:val="24"/>
          <w:lang w:val="sv-SE"/>
        </w:rPr>
        <w:instrText xml:space="preserve"> ADDIN ZOTERO_ITEM CSL_CITATION {"citationID":"mYimiU6N","properties":{"formattedCitation":"Wang et al.","plainCitation":"Wang et al.","noteIndex":61},"citationItems":[{"id":99,"uris":["http://zotero.org/users/local/Jl2RFOTG/items/DZ3IFNWJ"],"itemData":{"id":99,"type":"article-journal","abstract":"Feature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00E46824" w:rsidRPr="00E46824">
        <w:rPr>
          <w:rFonts w:ascii="Times New Roman" w:hAnsi="Times New Roman" w:cs="Times New Roman"/>
          <w:sz w:val="24"/>
          <w:lang w:val="sv-SE"/>
        </w:rPr>
        <w:t>Wang et al.</w:t>
      </w:r>
      <w:r>
        <w:rPr>
          <w:rFonts w:ascii="Times New Roman" w:eastAsia="Times New Roman" w:hAnsi="Times New Roman" w:cs="Times New Roman"/>
          <w:sz w:val="24"/>
          <w:szCs w:val="24"/>
        </w:rPr>
        <w:fldChar w:fldCharType="end"/>
      </w:r>
    </w:p>
  </w:footnote>
  <w:footnote w:id="62">
    <w:p w14:paraId="347CC919" w14:textId="271FA3BC" w:rsidR="007B1B7F" w:rsidRPr="00E46824" w:rsidRDefault="007B1B7F">
      <w:pPr>
        <w:pStyle w:val="FootnoteText"/>
        <w:rPr>
          <w:lang w:val="sv-SE"/>
        </w:rPr>
      </w:pPr>
      <w:r>
        <w:rPr>
          <w:rStyle w:val="FootnoteReference"/>
        </w:rPr>
        <w:footnoteRef/>
      </w:r>
      <w:r w:rsidRPr="00E46824">
        <w:rPr>
          <w:lang w:val="sv-SE"/>
        </w:rPr>
        <w:t xml:space="preserve"> </w:t>
      </w:r>
      <w:r>
        <w:rPr>
          <w:rFonts w:ascii="Times New Roman" w:eastAsia="Times New Roman" w:hAnsi="Times New Roman" w:cs="Times New Roman"/>
          <w:sz w:val="24"/>
          <w:szCs w:val="24"/>
        </w:rPr>
        <w:fldChar w:fldCharType="begin"/>
      </w:r>
      <w:r w:rsidR="00E46824" w:rsidRPr="00E46824">
        <w:rPr>
          <w:rFonts w:ascii="Times New Roman" w:eastAsia="Times New Roman" w:hAnsi="Times New Roman" w:cs="Times New Roman"/>
          <w:sz w:val="24"/>
          <w:szCs w:val="24"/>
          <w:lang w:val="sv-SE"/>
        </w:rPr>
        <w:instrText xml:space="preserve"> ADDIN ZOTERO_ITEM CSL_CITATION {"citationID":"l35BbWu8","properties":{"formattedCitation":"Zhang et al., \\uc0\\u8220{}Random Walk-Based Erasing Data Augmentation for Deep Learning.\\uc0\\u8221{}","plainCitation":"Zhang et al., “Random Walk-Based Erasing Data Augmentation for Deep Learning.”","noteIndex":62},"citationItems":[{"id":103,"uris":["http://zotero.org/users/local/Jl2RFOTG/items/3KDYLKPB"],"itemData":{"id":103,"type":"article-journal","abstract":"Random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E46824">
        <w:rPr>
          <w:rFonts w:ascii="Times New Roman" w:hAnsi="Times New Roman" w:cs="Times New Roman"/>
          <w:sz w:val="24"/>
          <w:lang w:val="sv-SE"/>
        </w:rPr>
        <w:t>Zhang et al., “Random Walk-Based Erasing Data Augmentation for Deep Learning.”</w:t>
      </w:r>
      <w:r>
        <w:rPr>
          <w:rFonts w:ascii="Times New Roman" w:eastAsia="Times New Roman" w:hAnsi="Times New Roman" w:cs="Times New Roman"/>
          <w:sz w:val="24"/>
          <w:szCs w:val="24"/>
        </w:rPr>
        <w:fldChar w:fldCharType="end"/>
      </w:r>
    </w:p>
  </w:footnote>
  <w:footnote w:id="63">
    <w:p w14:paraId="4E84FBE9" w14:textId="777C6852"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{"citationID":"nxw0wupI","properties":{"formattedCitation":"Zhang et al.","plainCitation":"Zhang et al.","noteIndex":63},"citationItems":[{"id":103,"uris":["http://zotero.org/users/local/Jl2RFOTG/items/3KDYLKPB"],"itemData":{"id":103,"type":"article-journal","abstract":"Random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Zhang et al.</w:t>
      </w:r>
      <w:r>
        <w:rPr>
          <w:rFonts w:ascii="Times New Roman" w:eastAsia="Times New Roman" w:hAnsi="Times New Roman" w:cs="Times New Roman"/>
          <w:sz w:val="24"/>
          <w:szCs w:val="24"/>
        </w:rPr>
        <w:fldChar w:fldCharType="end"/>
      </w:r>
    </w:p>
  </w:footnote>
  <w:footnote w:id="64">
    <w:p w14:paraId="6AB3B0BC" w14:textId="78C9069B"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{"citationID":"adGZaLRj","properties":{"formattedCitation":"Wang et al., \\uc0\\u8220{}Incorporating Label Embedding and Feature Augmentation for Multi-Dimensional Classification.\\uc0\\u8221{}","plainCitation":"Wang et al., “Incorporating Label Embedding and Feature Augmentation for Multi-Dimensional Classification.”","noteIndex":64},"citationItems":[{"id":99,"uris":["http://zotero.org/users/local/Jl2RFOTG/items/DZ3IFNWJ"],"itemData":{"id":99,"type":"article-journal","abstract":"Feature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Wang et al., “Incorporating Label Embedding and Feature Augmentation for Multi-Dimensional Classification.”</w:t>
      </w:r>
      <w:r>
        <w:rPr>
          <w:rFonts w:ascii="Times New Roman" w:eastAsia="Times New Roman" w:hAnsi="Times New Roman" w:cs="Times New Roman"/>
          <w:sz w:val="24"/>
          <w:szCs w:val="24"/>
        </w:rPr>
        <w:fldChar w:fldCharType="end"/>
      </w:r>
    </w:p>
  </w:footnote>
  <w:footnote w:id="65">
    <w:p w14:paraId="5F2AC523" w14:textId="033D0E71"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{"citationID":"820PNt1V","properties":{"formattedCitation":"Wang et al.","plainCitation":"Wang et al.","noteIndex":65},"citationItems":[{"id":99,"uris":["http://zotero.org/users/local/Jl2RFOTG/items/DZ3IFNWJ"],"itemData":{"id":99,"type":"article-journal","abstract":"Feature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Wang et al.</w:t>
      </w:r>
      <w:r>
        <w:rPr>
          <w:rFonts w:ascii="Times New Roman" w:eastAsia="Times New Roman" w:hAnsi="Times New Roman" w:cs="Times New Roman"/>
          <w:sz w:val="24"/>
          <w:szCs w:val="24"/>
        </w:rPr>
        <w:fldChar w:fldCharType="end"/>
      </w:r>
    </w:p>
  </w:footnote>
  <w:footnote w:id="66">
    <w:p w14:paraId="67D0B126" w14:textId="0660D8AE"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{"citationID":"BH0eb0Po","properties":{"formattedCitation":"Wang et al.","plainCitation":"Wang et al.","noteIndex":66},"citationItems":[{"id":99,"uris":["http://zotero.org/users/local/Jl2RFOTG/items/DZ3IFNWJ"],"itemData":{"id":99,"type":"article-journal","abstract":"Feature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Wang et al.</w:t>
      </w:r>
      <w:r>
        <w:rPr>
          <w:rFonts w:ascii="Times New Roman" w:eastAsia="Times New Roman" w:hAnsi="Times New Roman" w:cs="Times New Roman"/>
          <w:sz w:val="24"/>
          <w:szCs w:val="24"/>
        </w:rPr>
        <w:fldChar w:fldCharType="end"/>
      </w:r>
    </w:p>
  </w:footnote>
  <w:footnote w:id="67">
    <w:p w14:paraId="22E95A42" w14:textId="77D48688"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{"citationID":"KKfJBluQ","properties":{"formattedCitation":"Wang et al.","plainCitation":"Wang et al.","noteIndex":67},"citationItems":[{"id":99,"uris":["http://zotero.org/users/local/Jl2RFOTG/items/DZ3IFNWJ"],"itemData":{"id":99,"type":"article-journal","abstract":"Feature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Wang et al.</w:t>
      </w:r>
      <w:r>
        <w:rPr>
          <w:rFonts w:ascii="Times New Roman" w:eastAsia="Times New Roman" w:hAnsi="Times New Roman" w:cs="Times New Roman"/>
          <w:sz w:val="24"/>
          <w:szCs w:val="24"/>
        </w:rPr>
        <w:fldChar w:fldCharType="end"/>
      </w:r>
    </w:p>
  </w:footnote>
  <w:footnote w:id="68">
    <w:p w14:paraId="03FAE3A0" w14:textId="75A2392C" w:rsidR="007B1B7F" w:rsidRPr="00F26460" w:rsidRDefault="007B1B7F">
      <w:pPr>
        <w:pStyle w:val="FootnoteText"/>
        <w:rPr>
          <w:lang w:val="sv-SE"/>
        </w:rPr>
      </w:pPr>
      <w:r>
        <w:rPr>
          <w:rStyle w:val="FootnoteReference"/>
        </w:rPr>
        <w:footnoteRef/>
      </w:r>
      <w:r w:rsidRPr="00F26460">
        <w:rPr>
          <w:lang w:val="sv-SE"/>
        </w:rPr>
        <w:t xml:space="preserve"> </w:t>
      </w:r>
      <w:r>
        <w:rPr>
          <w:rFonts w:ascii="Times New Roman" w:eastAsia="Times New Roman" w:hAnsi="Times New Roman" w:cs="Times New Roman"/>
          <w:sz w:val="24"/>
          <w:szCs w:val="24"/>
        </w:rPr>
        <w:fldChar w:fldCharType="begin"/>
      </w:r>
      <w:r w:rsidR="00105124" w:rsidRPr="00F26460">
        <w:rPr>
          <w:rFonts w:ascii="Times New Roman" w:eastAsia="Times New Roman" w:hAnsi="Times New Roman" w:cs="Times New Roman"/>
          <w:sz w:val="24"/>
          <w:szCs w:val="24"/>
          <w:lang w:val="sv-SE"/>
        </w:rPr>
        <w:instrText xml:space="preserve"> ADDIN ZOTERO_ITEM CSL_CITATION {"citationID":"jchcLzTS","properties":{"formattedCitation":"Liu et al., \\uc0\\u8220{}Deep Representation Learning on Long-Tailed Data.\\uc0\\u8221{}","plainCitation":"Liu et al., “Deep Representation Learning on Long-Tailed Data.”","noteIndex":67},"citationItems":[{"id":100,"uris":["http://zotero.org/users/local/Jl2RFOTG/items/A5SA927M"],"itemData":{"id":100,"type":"paper-conference","event-title":"Proceedings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F26460">
        <w:rPr>
          <w:rFonts w:ascii="Times New Roman" w:hAnsi="Times New Roman" w:cs="Times New Roman"/>
          <w:sz w:val="24"/>
          <w:lang w:val="sv-SE"/>
        </w:rPr>
        <w:t>Liu et al., “Deep Representation Learning on Long-Tailed Data.”</w:t>
      </w:r>
      <w:r>
        <w:rPr>
          <w:rFonts w:ascii="Times New Roman" w:eastAsia="Times New Roman" w:hAnsi="Times New Roman" w:cs="Times New Roman"/>
          <w:sz w:val="24"/>
          <w:szCs w:val="24"/>
        </w:rPr>
        <w:fldChar w:fldCharType="end"/>
      </w:r>
    </w:p>
  </w:footnote>
  <w:footnote w:id="69">
    <w:p w14:paraId="36AE7CB3" w14:textId="68C6FCC6"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{"citationID":"6H7V6pNR","properties":{"formattedCitation":"Liu et al.","plainCitation":"Liu et al.","noteIndex":68},"citationItems":[{"id":100,"uris":["http://zotero.org/users/local/Jl2RFOTG/items/A5SA927M"],"itemData":{"id":100,"type":"paper-conference","event-title":"Proceedings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Liu et al.</w:t>
      </w:r>
      <w:r>
        <w:rPr>
          <w:rFonts w:ascii="Times New Roman" w:eastAsia="Times New Roman" w:hAnsi="Times New Roman" w:cs="Times New Roman"/>
          <w:sz w:val="24"/>
          <w:szCs w:val="24"/>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E7C6" w14:textId="3A4E8B5E" w:rsidR="00F55F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1B0B">
      <w:rPr>
        <w:noProof/>
        <w:color w:val="000000"/>
      </w:rPr>
      <w:t>2</w:t>
    </w:r>
    <w:r>
      <w:rPr>
        <w:color w:val="000000"/>
      </w:rPr>
      <w:fldChar w:fldCharType="end"/>
    </w:r>
  </w:p>
  <w:p w14:paraId="1E4C683B" w14:textId="77777777" w:rsidR="00F55F45" w:rsidRDefault="00F55F4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1AAA"/>
    <w:multiLevelType w:val="multilevel"/>
    <w:tmpl w:val="54FCE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CD6DE5"/>
    <w:multiLevelType w:val="multilevel"/>
    <w:tmpl w:val="51605FD2"/>
    <w:lvl w:ilvl="0">
      <w:start w:val="1"/>
      <w:numFmt w:val="decimal"/>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913011008">
    <w:abstractNumId w:val="0"/>
  </w:num>
  <w:num w:numId="2" w16cid:durableId="11514037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kil Sharan Prabahar Balasubramanian">
    <w15:presenceInfo w15:providerId="AD" w15:userId="S::nprabaharbalasubra@patriots.uttyler.edu::c62c4e34-10f3-493d-9883-9e42f08eb846"/>
  </w15:person>
  <w15:person w15:author="Sagnik Dakshit">
    <w15:presenceInfo w15:providerId="AD" w15:userId="S::sdakshit@uttyler.edu::28e45647-5d68-40b2-8b7b-e7f1d86a4b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F45"/>
    <w:rsid w:val="000119D1"/>
    <w:rsid w:val="00013BDC"/>
    <w:rsid w:val="000262ED"/>
    <w:rsid w:val="0002645C"/>
    <w:rsid w:val="000273A9"/>
    <w:rsid w:val="00027A8A"/>
    <w:rsid w:val="000474D1"/>
    <w:rsid w:val="00050157"/>
    <w:rsid w:val="00051916"/>
    <w:rsid w:val="000621A4"/>
    <w:rsid w:val="00082807"/>
    <w:rsid w:val="00084BF2"/>
    <w:rsid w:val="0009001C"/>
    <w:rsid w:val="00092DFA"/>
    <w:rsid w:val="000B3E32"/>
    <w:rsid w:val="000C0AC5"/>
    <w:rsid w:val="000D0172"/>
    <w:rsid w:val="000E720C"/>
    <w:rsid w:val="000F7797"/>
    <w:rsid w:val="00105124"/>
    <w:rsid w:val="00124A83"/>
    <w:rsid w:val="0014358D"/>
    <w:rsid w:val="001511A1"/>
    <w:rsid w:val="00154597"/>
    <w:rsid w:val="001553E0"/>
    <w:rsid w:val="00171DD8"/>
    <w:rsid w:val="0017368B"/>
    <w:rsid w:val="0017544E"/>
    <w:rsid w:val="00177910"/>
    <w:rsid w:val="001825CF"/>
    <w:rsid w:val="0019480B"/>
    <w:rsid w:val="001B5953"/>
    <w:rsid w:val="001C01DF"/>
    <w:rsid w:val="001D1213"/>
    <w:rsid w:val="001F4296"/>
    <w:rsid w:val="001F4861"/>
    <w:rsid w:val="0020656F"/>
    <w:rsid w:val="00216EA4"/>
    <w:rsid w:val="0021770D"/>
    <w:rsid w:val="00243551"/>
    <w:rsid w:val="00246931"/>
    <w:rsid w:val="002600C9"/>
    <w:rsid w:val="0026744B"/>
    <w:rsid w:val="002700EB"/>
    <w:rsid w:val="002742D3"/>
    <w:rsid w:val="00274493"/>
    <w:rsid w:val="00291E8F"/>
    <w:rsid w:val="002B3CF0"/>
    <w:rsid w:val="002C06D8"/>
    <w:rsid w:val="002D4B49"/>
    <w:rsid w:val="002D5845"/>
    <w:rsid w:val="002E2B8D"/>
    <w:rsid w:val="002E5245"/>
    <w:rsid w:val="00301A41"/>
    <w:rsid w:val="00320C6F"/>
    <w:rsid w:val="00321BB2"/>
    <w:rsid w:val="003323EE"/>
    <w:rsid w:val="00333CD5"/>
    <w:rsid w:val="00351B0B"/>
    <w:rsid w:val="00354D08"/>
    <w:rsid w:val="00364D1A"/>
    <w:rsid w:val="0037593E"/>
    <w:rsid w:val="003922F4"/>
    <w:rsid w:val="003F0132"/>
    <w:rsid w:val="003F3C84"/>
    <w:rsid w:val="004050BC"/>
    <w:rsid w:val="004236C8"/>
    <w:rsid w:val="00436486"/>
    <w:rsid w:val="00462CA4"/>
    <w:rsid w:val="004869EC"/>
    <w:rsid w:val="00495A33"/>
    <w:rsid w:val="004B2881"/>
    <w:rsid w:val="004D4550"/>
    <w:rsid w:val="00503289"/>
    <w:rsid w:val="005037FF"/>
    <w:rsid w:val="00506195"/>
    <w:rsid w:val="00532F39"/>
    <w:rsid w:val="00534A05"/>
    <w:rsid w:val="005351CD"/>
    <w:rsid w:val="005558BC"/>
    <w:rsid w:val="0055767B"/>
    <w:rsid w:val="0057334D"/>
    <w:rsid w:val="0057608D"/>
    <w:rsid w:val="00577EDA"/>
    <w:rsid w:val="00582E57"/>
    <w:rsid w:val="005A2467"/>
    <w:rsid w:val="005A53D4"/>
    <w:rsid w:val="005B7945"/>
    <w:rsid w:val="005C10EB"/>
    <w:rsid w:val="005C1226"/>
    <w:rsid w:val="005C3CA9"/>
    <w:rsid w:val="005D211E"/>
    <w:rsid w:val="005D2554"/>
    <w:rsid w:val="005D4113"/>
    <w:rsid w:val="005F6F8A"/>
    <w:rsid w:val="00615092"/>
    <w:rsid w:val="00635658"/>
    <w:rsid w:val="006531A4"/>
    <w:rsid w:val="006700B0"/>
    <w:rsid w:val="00693BDE"/>
    <w:rsid w:val="006A0411"/>
    <w:rsid w:val="006A738A"/>
    <w:rsid w:val="006B521B"/>
    <w:rsid w:val="006C05D3"/>
    <w:rsid w:val="006C76C4"/>
    <w:rsid w:val="006D6085"/>
    <w:rsid w:val="00707527"/>
    <w:rsid w:val="00716AC5"/>
    <w:rsid w:val="00721758"/>
    <w:rsid w:val="007259F0"/>
    <w:rsid w:val="00743BA5"/>
    <w:rsid w:val="00745694"/>
    <w:rsid w:val="00762E16"/>
    <w:rsid w:val="00776A71"/>
    <w:rsid w:val="007A1702"/>
    <w:rsid w:val="007A3F4C"/>
    <w:rsid w:val="007B1B7F"/>
    <w:rsid w:val="007D6559"/>
    <w:rsid w:val="007F0893"/>
    <w:rsid w:val="00805118"/>
    <w:rsid w:val="008136B0"/>
    <w:rsid w:val="00856270"/>
    <w:rsid w:val="0087289E"/>
    <w:rsid w:val="00892384"/>
    <w:rsid w:val="008A17F0"/>
    <w:rsid w:val="008A1A61"/>
    <w:rsid w:val="008B3818"/>
    <w:rsid w:val="008B5982"/>
    <w:rsid w:val="008E7FA6"/>
    <w:rsid w:val="008F06A8"/>
    <w:rsid w:val="008F1243"/>
    <w:rsid w:val="009044B7"/>
    <w:rsid w:val="0092161A"/>
    <w:rsid w:val="00936800"/>
    <w:rsid w:val="009429AA"/>
    <w:rsid w:val="00944DF3"/>
    <w:rsid w:val="00953DAD"/>
    <w:rsid w:val="00971D79"/>
    <w:rsid w:val="00985D0A"/>
    <w:rsid w:val="009B293E"/>
    <w:rsid w:val="009B7A90"/>
    <w:rsid w:val="009C5774"/>
    <w:rsid w:val="009C67C7"/>
    <w:rsid w:val="009D5704"/>
    <w:rsid w:val="009F0E86"/>
    <w:rsid w:val="009F1C43"/>
    <w:rsid w:val="00A01D75"/>
    <w:rsid w:val="00A10750"/>
    <w:rsid w:val="00A11ABF"/>
    <w:rsid w:val="00A14493"/>
    <w:rsid w:val="00A202C2"/>
    <w:rsid w:val="00A734AD"/>
    <w:rsid w:val="00A75CE4"/>
    <w:rsid w:val="00A77722"/>
    <w:rsid w:val="00A90DEE"/>
    <w:rsid w:val="00A927F2"/>
    <w:rsid w:val="00A96E06"/>
    <w:rsid w:val="00AA0519"/>
    <w:rsid w:val="00AB68B2"/>
    <w:rsid w:val="00AF09B1"/>
    <w:rsid w:val="00B0106F"/>
    <w:rsid w:val="00B11C3C"/>
    <w:rsid w:val="00B365C9"/>
    <w:rsid w:val="00B437F8"/>
    <w:rsid w:val="00B575FB"/>
    <w:rsid w:val="00B660E6"/>
    <w:rsid w:val="00B974D5"/>
    <w:rsid w:val="00BA173F"/>
    <w:rsid w:val="00BB5A8B"/>
    <w:rsid w:val="00BC3F8C"/>
    <w:rsid w:val="00BF79DB"/>
    <w:rsid w:val="00C23D24"/>
    <w:rsid w:val="00C70E43"/>
    <w:rsid w:val="00C90DD6"/>
    <w:rsid w:val="00CA297B"/>
    <w:rsid w:val="00CA71D6"/>
    <w:rsid w:val="00CB0195"/>
    <w:rsid w:val="00CC1128"/>
    <w:rsid w:val="00CC6042"/>
    <w:rsid w:val="00CD6A7E"/>
    <w:rsid w:val="00CE0DF2"/>
    <w:rsid w:val="00CF15DE"/>
    <w:rsid w:val="00CF1D04"/>
    <w:rsid w:val="00CF1D29"/>
    <w:rsid w:val="00D03155"/>
    <w:rsid w:val="00D05683"/>
    <w:rsid w:val="00D100F5"/>
    <w:rsid w:val="00D41075"/>
    <w:rsid w:val="00D62ADB"/>
    <w:rsid w:val="00D744E3"/>
    <w:rsid w:val="00D76172"/>
    <w:rsid w:val="00D77267"/>
    <w:rsid w:val="00DB1D90"/>
    <w:rsid w:val="00DC21E7"/>
    <w:rsid w:val="00DC4CCB"/>
    <w:rsid w:val="00DD0B5E"/>
    <w:rsid w:val="00DD4F54"/>
    <w:rsid w:val="00DD6103"/>
    <w:rsid w:val="00DE2382"/>
    <w:rsid w:val="00DE4BC9"/>
    <w:rsid w:val="00DE59C1"/>
    <w:rsid w:val="00DE7BC8"/>
    <w:rsid w:val="00DF6E76"/>
    <w:rsid w:val="00E01ED8"/>
    <w:rsid w:val="00E268BA"/>
    <w:rsid w:val="00E46824"/>
    <w:rsid w:val="00E5142E"/>
    <w:rsid w:val="00E54BF3"/>
    <w:rsid w:val="00E847F8"/>
    <w:rsid w:val="00EA27F4"/>
    <w:rsid w:val="00EA6BAE"/>
    <w:rsid w:val="00EB0828"/>
    <w:rsid w:val="00EB1E0A"/>
    <w:rsid w:val="00EC5B2F"/>
    <w:rsid w:val="00ED675D"/>
    <w:rsid w:val="00F20F61"/>
    <w:rsid w:val="00F26460"/>
    <w:rsid w:val="00F37410"/>
    <w:rsid w:val="00F54DDE"/>
    <w:rsid w:val="00F55656"/>
    <w:rsid w:val="00F55F45"/>
    <w:rsid w:val="00F56265"/>
    <w:rsid w:val="00F67F32"/>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9A6A"/>
  <w15:docId w15:val="{B0CB4EC5-A6A0-49DE-B6CB-9872654B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351B0B"/>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A01D75"/>
    <w:pPr>
      <w:spacing w:after="0" w:line="240" w:lineRule="auto"/>
      <w:ind w:left="720" w:hanging="720"/>
    </w:pPr>
  </w:style>
  <w:style w:type="character" w:styleId="Hyperlink">
    <w:name w:val="Hyperlink"/>
    <w:basedOn w:val="DefaultParagraphFont"/>
    <w:uiPriority w:val="99"/>
    <w:unhideWhenUsed/>
    <w:rsid w:val="00615092"/>
    <w:rPr>
      <w:color w:val="0000FF" w:themeColor="hyperlink"/>
      <w:u w:val="single"/>
    </w:rPr>
  </w:style>
  <w:style w:type="character" w:styleId="UnresolvedMention">
    <w:name w:val="Unresolved Mention"/>
    <w:basedOn w:val="DefaultParagraphFont"/>
    <w:uiPriority w:val="99"/>
    <w:semiHidden/>
    <w:unhideWhenUsed/>
    <w:rsid w:val="00615092"/>
    <w:rPr>
      <w:color w:val="605E5C"/>
      <w:shd w:val="clear" w:color="auto" w:fill="E1DFDD"/>
    </w:rPr>
  </w:style>
  <w:style w:type="paragraph" w:styleId="TOCHeading">
    <w:name w:val="TOC Heading"/>
    <w:basedOn w:val="Heading1"/>
    <w:next w:val="Normal"/>
    <w:uiPriority w:val="39"/>
    <w:unhideWhenUsed/>
    <w:qFormat/>
    <w:rsid w:val="00291E8F"/>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01A41"/>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301A41"/>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301A41"/>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985D0A"/>
    <w:pPr>
      <w:ind w:left="720"/>
      <w:contextualSpacing/>
    </w:pPr>
  </w:style>
  <w:style w:type="paragraph" w:styleId="Revision">
    <w:name w:val="Revision"/>
    <w:hidden/>
    <w:uiPriority w:val="99"/>
    <w:semiHidden/>
    <w:rsid w:val="004236C8"/>
    <w:pPr>
      <w:spacing w:after="0" w:line="240" w:lineRule="auto"/>
    </w:pPr>
  </w:style>
  <w:style w:type="character" w:styleId="CommentReference">
    <w:name w:val="annotation reference"/>
    <w:basedOn w:val="DefaultParagraphFont"/>
    <w:uiPriority w:val="99"/>
    <w:semiHidden/>
    <w:unhideWhenUsed/>
    <w:rsid w:val="009044B7"/>
    <w:rPr>
      <w:sz w:val="16"/>
      <w:szCs w:val="16"/>
    </w:rPr>
  </w:style>
  <w:style w:type="paragraph" w:styleId="CommentText">
    <w:name w:val="annotation text"/>
    <w:basedOn w:val="Normal"/>
    <w:link w:val="CommentTextChar"/>
    <w:uiPriority w:val="99"/>
    <w:unhideWhenUsed/>
    <w:rsid w:val="009044B7"/>
    <w:pPr>
      <w:spacing w:line="240" w:lineRule="auto"/>
    </w:pPr>
    <w:rPr>
      <w:sz w:val="20"/>
      <w:szCs w:val="20"/>
    </w:rPr>
  </w:style>
  <w:style w:type="character" w:customStyle="1" w:styleId="CommentTextChar">
    <w:name w:val="Comment Text Char"/>
    <w:basedOn w:val="DefaultParagraphFont"/>
    <w:link w:val="CommentText"/>
    <w:uiPriority w:val="99"/>
    <w:rsid w:val="009044B7"/>
    <w:rPr>
      <w:sz w:val="20"/>
      <w:szCs w:val="20"/>
    </w:rPr>
  </w:style>
  <w:style w:type="paragraph" w:styleId="CommentSubject">
    <w:name w:val="annotation subject"/>
    <w:basedOn w:val="CommentText"/>
    <w:next w:val="CommentText"/>
    <w:link w:val="CommentSubjectChar"/>
    <w:uiPriority w:val="99"/>
    <w:semiHidden/>
    <w:unhideWhenUsed/>
    <w:rsid w:val="009044B7"/>
    <w:rPr>
      <w:b/>
      <w:bCs/>
    </w:rPr>
  </w:style>
  <w:style w:type="character" w:customStyle="1" w:styleId="CommentSubjectChar">
    <w:name w:val="Comment Subject Char"/>
    <w:basedOn w:val="CommentTextChar"/>
    <w:link w:val="CommentSubject"/>
    <w:uiPriority w:val="99"/>
    <w:semiHidden/>
    <w:rsid w:val="009044B7"/>
    <w:rPr>
      <w:b/>
      <w:bCs/>
      <w:sz w:val="20"/>
      <w:szCs w:val="20"/>
    </w:rPr>
  </w:style>
  <w:style w:type="table" w:customStyle="1" w:styleId="TableGrid">
    <w:name w:val="TableGrid"/>
    <w:rsid w:val="0055767B"/>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953DAD"/>
    <w:rPr>
      <w:color w:val="666666"/>
    </w:rPr>
  </w:style>
  <w:style w:type="table" w:customStyle="1" w:styleId="TableGrid1">
    <w:name w:val="TableGrid1"/>
    <w:rsid w:val="00EA6BAE"/>
    <w:pPr>
      <w:spacing w:after="0" w:line="240" w:lineRule="auto"/>
    </w:pPr>
    <w:rPr>
      <w:rFonts w:ascii="Aptos" w:eastAsia="Times New Roman" w:hAnsi="Aptos" w:cs="Times New Roman"/>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59"/>
    <w:rsid w:val="00A11ABF"/>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BA5"/>
  </w:style>
  <w:style w:type="paragraph" w:styleId="Footer">
    <w:name w:val="footer"/>
    <w:basedOn w:val="Normal"/>
    <w:link w:val="FooterChar"/>
    <w:uiPriority w:val="99"/>
    <w:unhideWhenUsed/>
    <w:rsid w:val="00743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BA5"/>
  </w:style>
  <w:style w:type="paragraph" w:styleId="FootnoteText">
    <w:name w:val="footnote text"/>
    <w:basedOn w:val="Normal"/>
    <w:link w:val="FootnoteTextChar"/>
    <w:uiPriority w:val="99"/>
    <w:semiHidden/>
    <w:unhideWhenUsed/>
    <w:rsid w:val="007B1B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1B7F"/>
    <w:rPr>
      <w:sz w:val="20"/>
      <w:szCs w:val="20"/>
    </w:rPr>
  </w:style>
  <w:style w:type="character" w:styleId="FootnoteReference">
    <w:name w:val="footnote reference"/>
    <w:basedOn w:val="DefaultParagraphFont"/>
    <w:uiPriority w:val="99"/>
    <w:semiHidden/>
    <w:unhideWhenUsed/>
    <w:rsid w:val="007B1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374368">
      <w:bodyDiv w:val="1"/>
      <w:marLeft w:val="0"/>
      <w:marRight w:val="0"/>
      <w:marTop w:val="0"/>
      <w:marBottom w:val="0"/>
      <w:divBdr>
        <w:top w:val="none" w:sz="0" w:space="0" w:color="auto"/>
        <w:left w:val="none" w:sz="0" w:space="0" w:color="auto"/>
        <w:bottom w:val="none" w:sz="0" w:space="0" w:color="auto"/>
        <w:right w:val="none" w:sz="0" w:space="0" w:color="auto"/>
      </w:divBdr>
    </w:div>
    <w:div w:id="302274548">
      <w:bodyDiv w:val="1"/>
      <w:marLeft w:val="0"/>
      <w:marRight w:val="0"/>
      <w:marTop w:val="0"/>
      <w:marBottom w:val="0"/>
      <w:divBdr>
        <w:top w:val="none" w:sz="0" w:space="0" w:color="auto"/>
        <w:left w:val="none" w:sz="0" w:space="0" w:color="auto"/>
        <w:bottom w:val="none" w:sz="0" w:space="0" w:color="auto"/>
        <w:right w:val="none" w:sz="0" w:space="0" w:color="auto"/>
      </w:divBdr>
    </w:div>
    <w:div w:id="307705129">
      <w:bodyDiv w:val="1"/>
      <w:marLeft w:val="0"/>
      <w:marRight w:val="0"/>
      <w:marTop w:val="0"/>
      <w:marBottom w:val="0"/>
      <w:divBdr>
        <w:top w:val="none" w:sz="0" w:space="0" w:color="auto"/>
        <w:left w:val="none" w:sz="0" w:space="0" w:color="auto"/>
        <w:bottom w:val="none" w:sz="0" w:space="0" w:color="auto"/>
        <w:right w:val="none" w:sz="0" w:space="0" w:color="auto"/>
      </w:divBdr>
    </w:div>
    <w:div w:id="317073325">
      <w:bodyDiv w:val="1"/>
      <w:marLeft w:val="0"/>
      <w:marRight w:val="0"/>
      <w:marTop w:val="0"/>
      <w:marBottom w:val="0"/>
      <w:divBdr>
        <w:top w:val="none" w:sz="0" w:space="0" w:color="auto"/>
        <w:left w:val="none" w:sz="0" w:space="0" w:color="auto"/>
        <w:bottom w:val="none" w:sz="0" w:space="0" w:color="auto"/>
        <w:right w:val="none" w:sz="0" w:space="0" w:color="auto"/>
      </w:divBdr>
    </w:div>
    <w:div w:id="374232642">
      <w:bodyDiv w:val="1"/>
      <w:marLeft w:val="0"/>
      <w:marRight w:val="0"/>
      <w:marTop w:val="0"/>
      <w:marBottom w:val="0"/>
      <w:divBdr>
        <w:top w:val="none" w:sz="0" w:space="0" w:color="auto"/>
        <w:left w:val="none" w:sz="0" w:space="0" w:color="auto"/>
        <w:bottom w:val="none" w:sz="0" w:space="0" w:color="auto"/>
        <w:right w:val="none" w:sz="0" w:space="0" w:color="auto"/>
      </w:divBdr>
    </w:div>
    <w:div w:id="451442043">
      <w:bodyDiv w:val="1"/>
      <w:marLeft w:val="0"/>
      <w:marRight w:val="0"/>
      <w:marTop w:val="0"/>
      <w:marBottom w:val="0"/>
      <w:divBdr>
        <w:top w:val="none" w:sz="0" w:space="0" w:color="auto"/>
        <w:left w:val="none" w:sz="0" w:space="0" w:color="auto"/>
        <w:bottom w:val="none" w:sz="0" w:space="0" w:color="auto"/>
        <w:right w:val="none" w:sz="0" w:space="0" w:color="auto"/>
      </w:divBdr>
    </w:div>
    <w:div w:id="471800226">
      <w:bodyDiv w:val="1"/>
      <w:marLeft w:val="0"/>
      <w:marRight w:val="0"/>
      <w:marTop w:val="0"/>
      <w:marBottom w:val="0"/>
      <w:divBdr>
        <w:top w:val="none" w:sz="0" w:space="0" w:color="auto"/>
        <w:left w:val="none" w:sz="0" w:space="0" w:color="auto"/>
        <w:bottom w:val="none" w:sz="0" w:space="0" w:color="auto"/>
        <w:right w:val="none" w:sz="0" w:space="0" w:color="auto"/>
      </w:divBdr>
    </w:div>
    <w:div w:id="539975678">
      <w:bodyDiv w:val="1"/>
      <w:marLeft w:val="0"/>
      <w:marRight w:val="0"/>
      <w:marTop w:val="0"/>
      <w:marBottom w:val="0"/>
      <w:divBdr>
        <w:top w:val="none" w:sz="0" w:space="0" w:color="auto"/>
        <w:left w:val="none" w:sz="0" w:space="0" w:color="auto"/>
        <w:bottom w:val="none" w:sz="0" w:space="0" w:color="auto"/>
        <w:right w:val="none" w:sz="0" w:space="0" w:color="auto"/>
      </w:divBdr>
    </w:div>
    <w:div w:id="543101142">
      <w:bodyDiv w:val="1"/>
      <w:marLeft w:val="0"/>
      <w:marRight w:val="0"/>
      <w:marTop w:val="0"/>
      <w:marBottom w:val="0"/>
      <w:divBdr>
        <w:top w:val="none" w:sz="0" w:space="0" w:color="auto"/>
        <w:left w:val="none" w:sz="0" w:space="0" w:color="auto"/>
        <w:bottom w:val="none" w:sz="0" w:space="0" w:color="auto"/>
        <w:right w:val="none" w:sz="0" w:space="0" w:color="auto"/>
      </w:divBdr>
    </w:div>
    <w:div w:id="631860736">
      <w:bodyDiv w:val="1"/>
      <w:marLeft w:val="0"/>
      <w:marRight w:val="0"/>
      <w:marTop w:val="0"/>
      <w:marBottom w:val="0"/>
      <w:divBdr>
        <w:top w:val="none" w:sz="0" w:space="0" w:color="auto"/>
        <w:left w:val="none" w:sz="0" w:space="0" w:color="auto"/>
        <w:bottom w:val="none" w:sz="0" w:space="0" w:color="auto"/>
        <w:right w:val="none" w:sz="0" w:space="0" w:color="auto"/>
      </w:divBdr>
    </w:div>
    <w:div w:id="693700089">
      <w:bodyDiv w:val="1"/>
      <w:marLeft w:val="0"/>
      <w:marRight w:val="0"/>
      <w:marTop w:val="0"/>
      <w:marBottom w:val="0"/>
      <w:divBdr>
        <w:top w:val="none" w:sz="0" w:space="0" w:color="auto"/>
        <w:left w:val="none" w:sz="0" w:space="0" w:color="auto"/>
        <w:bottom w:val="none" w:sz="0" w:space="0" w:color="auto"/>
        <w:right w:val="none" w:sz="0" w:space="0" w:color="auto"/>
      </w:divBdr>
    </w:div>
    <w:div w:id="758065000">
      <w:bodyDiv w:val="1"/>
      <w:marLeft w:val="0"/>
      <w:marRight w:val="0"/>
      <w:marTop w:val="0"/>
      <w:marBottom w:val="0"/>
      <w:divBdr>
        <w:top w:val="none" w:sz="0" w:space="0" w:color="auto"/>
        <w:left w:val="none" w:sz="0" w:space="0" w:color="auto"/>
        <w:bottom w:val="none" w:sz="0" w:space="0" w:color="auto"/>
        <w:right w:val="none" w:sz="0" w:space="0" w:color="auto"/>
      </w:divBdr>
    </w:div>
    <w:div w:id="816382136">
      <w:bodyDiv w:val="1"/>
      <w:marLeft w:val="0"/>
      <w:marRight w:val="0"/>
      <w:marTop w:val="0"/>
      <w:marBottom w:val="0"/>
      <w:divBdr>
        <w:top w:val="none" w:sz="0" w:space="0" w:color="auto"/>
        <w:left w:val="none" w:sz="0" w:space="0" w:color="auto"/>
        <w:bottom w:val="none" w:sz="0" w:space="0" w:color="auto"/>
        <w:right w:val="none" w:sz="0" w:space="0" w:color="auto"/>
      </w:divBdr>
    </w:div>
    <w:div w:id="909197143">
      <w:bodyDiv w:val="1"/>
      <w:marLeft w:val="0"/>
      <w:marRight w:val="0"/>
      <w:marTop w:val="0"/>
      <w:marBottom w:val="0"/>
      <w:divBdr>
        <w:top w:val="none" w:sz="0" w:space="0" w:color="auto"/>
        <w:left w:val="none" w:sz="0" w:space="0" w:color="auto"/>
        <w:bottom w:val="none" w:sz="0" w:space="0" w:color="auto"/>
        <w:right w:val="none" w:sz="0" w:space="0" w:color="auto"/>
      </w:divBdr>
    </w:div>
    <w:div w:id="964653616">
      <w:bodyDiv w:val="1"/>
      <w:marLeft w:val="0"/>
      <w:marRight w:val="0"/>
      <w:marTop w:val="0"/>
      <w:marBottom w:val="0"/>
      <w:divBdr>
        <w:top w:val="none" w:sz="0" w:space="0" w:color="auto"/>
        <w:left w:val="none" w:sz="0" w:space="0" w:color="auto"/>
        <w:bottom w:val="none" w:sz="0" w:space="0" w:color="auto"/>
        <w:right w:val="none" w:sz="0" w:space="0" w:color="auto"/>
      </w:divBdr>
    </w:div>
    <w:div w:id="1050348038">
      <w:bodyDiv w:val="1"/>
      <w:marLeft w:val="0"/>
      <w:marRight w:val="0"/>
      <w:marTop w:val="0"/>
      <w:marBottom w:val="0"/>
      <w:divBdr>
        <w:top w:val="none" w:sz="0" w:space="0" w:color="auto"/>
        <w:left w:val="none" w:sz="0" w:space="0" w:color="auto"/>
        <w:bottom w:val="none" w:sz="0" w:space="0" w:color="auto"/>
        <w:right w:val="none" w:sz="0" w:space="0" w:color="auto"/>
      </w:divBdr>
    </w:div>
    <w:div w:id="1180042190">
      <w:bodyDiv w:val="1"/>
      <w:marLeft w:val="0"/>
      <w:marRight w:val="0"/>
      <w:marTop w:val="0"/>
      <w:marBottom w:val="0"/>
      <w:divBdr>
        <w:top w:val="none" w:sz="0" w:space="0" w:color="auto"/>
        <w:left w:val="none" w:sz="0" w:space="0" w:color="auto"/>
        <w:bottom w:val="none" w:sz="0" w:space="0" w:color="auto"/>
        <w:right w:val="none" w:sz="0" w:space="0" w:color="auto"/>
      </w:divBdr>
    </w:div>
    <w:div w:id="1186208321">
      <w:bodyDiv w:val="1"/>
      <w:marLeft w:val="0"/>
      <w:marRight w:val="0"/>
      <w:marTop w:val="0"/>
      <w:marBottom w:val="0"/>
      <w:divBdr>
        <w:top w:val="none" w:sz="0" w:space="0" w:color="auto"/>
        <w:left w:val="none" w:sz="0" w:space="0" w:color="auto"/>
        <w:bottom w:val="none" w:sz="0" w:space="0" w:color="auto"/>
        <w:right w:val="none" w:sz="0" w:space="0" w:color="auto"/>
      </w:divBdr>
    </w:div>
    <w:div w:id="1253201070">
      <w:bodyDiv w:val="1"/>
      <w:marLeft w:val="0"/>
      <w:marRight w:val="0"/>
      <w:marTop w:val="0"/>
      <w:marBottom w:val="0"/>
      <w:divBdr>
        <w:top w:val="none" w:sz="0" w:space="0" w:color="auto"/>
        <w:left w:val="none" w:sz="0" w:space="0" w:color="auto"/>
        <w:bottom w:val="none" w:sz="0" w:space="0" w:color="auto"/>
        <w:right w:val="none" w:sz="0" w:space="0" w:color="auto"/>
      </w:divBdr>
    </w:div>
    <w:div w:id="1516504647">
      <w:bodyDiv w:val="1"/>
      <w:marLeft w:val="0"/>
      <w:marRight w:val="0"/>
      <w:marTop w:val="0"/>
      <w:marBottom w:val="0"/>
      <w:divBdr>
        <w:top w:val="none" w:sz="0" w:space="0" w:color="auto"/>
        <w:left w:val="none" w:sz="0" w:space="0" w:color="auto"/>
        <w:bottom w:val="none" w:sz="0" w:space="0" w:color="auto"/>
        <w:right w:val="none" w:sz="0" w:space="0" w:color="auto"/>
      </w:divBdr>
    </w:div>
    <w:div w:id="1537620899">
      <w:bodyDiv w:val="1"/>
      <w:marLeft w:val="0"/>
      <w:marRight w:val="0"/>
      <w:marTop w:val="0"/>
      <w:marBottom w:val="0"/>
      <w:divBdr>
        <w:top w:val="none" w:sz="0" w:space="0" w:color="auto"/>
        <w:left w:val="none" w:sz="0" w:space="0" w:color="auto"/>
        <w:bottom w:val="none" w:sz="0" w:space="0" w:color="auto"/>
        <w:right w:val="none" w:sz="0" w:space="0" w:color="auto"/>
      </w:divBdr>
    </w:div>
    <w:div w:id="1585214523">
      <w:bodyDiv w:val="1"/>
      <w:marLeft w:val="0"/>
      <w:marRight w:val="0"/>
      <w:marTop w:val="0"/>
      <w:marBottom w:val="0"/>
      <w:divBdr>
        <w:top w:val="none" w:sz="0" w:space="0" w:color="auto"/>
        <w:left w:val="none" w:sz="0" w:space="0" w:color="auto"/>
        <w:bottom w:val="none" w:sz="0" w:space="0" w:color="auto"/>
        <w:right w:val="none" w:sz="0" w:space="0" w:color="auto"/>
      </w:divBdr>
    </w:div>
    <w:div w:id="1832212486">
      <w:bodyDiv w:val="1"/>
      <w:marLeft w:val="0"/>
      <w:marRight w:val="0"/>
      <w:marTop w:val="0"/>
      <w:marBottom w:val="0"/>
      <w:divBdr>
        <w:top w:val="none" w:sz="0" w:space="0" w:color="auto"/>
        <w:left w:val="none" w:sz="0" w:space="0" w:color="auto"/>
        <w:bottom w:val="none" w:sz="0" w:space="0" w:color="auto"/>
        <w:right w:val="none" w:sz="0" w:space="0" w:color="auto"/>
      </w:divBdr>
    </w:div>
    <w:div w:id="1893955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D15F-B116-4484-A325-4FCF1BB99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1512</TotalTime>
  <Pages>119</Pages>
  <Words>22336</Words>
  <Characters>127316</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NIKIL SHARAN</dc:creator>
  <cp:lastModifiedBy>Nikil Sharan Prabahar Balasubramanian</cp:lastModifiedBy>
  <cp:revision>336</cp:revision>
  <dcterms:created xsi:type="dcterms:W3CDTF">2024-11-09T21:03:00Z</dcterms:created>
  <dcterms:modified xsi:type="dcterms:W3CDTF">2024-11-18T21:05:00Z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0x0101006D86C77FFE638B49951943433F33C340</vt:lpwstr>
  </property>
  <property fmtid="{D5CDD505-2E9C-101B-9397-08002B2CF9AE}" pid="3" name="ZOTERO_PREF_1">
    <vt:lpwstr>&lt;data data-version="3" zotero-version="6.0.36"&gt;&lt;session id="GwQOWWzC"/&gt;&lt;style id="http://www.zotero.org/styles/chicago-note-bibliography" locale="en-US" hasBibliography="1" bibliographyStyleHasBeenSet="1"/&gt;&lt;prefs&gt;&lt;pref name="fieldType" value="Field"/&gt;&lt;pre</vt:lpwstr>
  </property>
  <property fmtid="{D5CDD505-2E9C-101B-9397-08002B2CF9AE}" pid="4" name="ZOTERO_PREF_2">
    <vt:lpwstr>f name="automaticJournalAbbreviations" value="true"/&gt;&lt;pref name="noteType" value="1"/&gt;&lt;/prefs&gt;&lt;/data&gt;</vt:lpwstr>
  </property>
</Properties>
</file>